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102C1" w:rsidRDefault="00B95E7C">
      <w:pPr>
        <w:spacing w:before="480" w:after="480" w:line="288" w:lineRule="auto"/>
      </w:pPr>
      <w:r>
        <w:rPr>
          <w:rFonts w:ascii="Arial" w:eastAsia="DengXian" w:hAnsi="Arial" w:cs="Arial"/>
          <w:b/>
          <w:sz w:val="52"/>
        </w:rPr>
        <w:t>3.0T</w:t>
      </w:r>
      <w:r>
        <w:rPr>
          <w:rFonts w:ascii="Arial" w:eastAsia="DengXian" w:hAnsi="Arial" w:cs="Arial"/>
          <w:b/>
          <w:sz w:val="52"/>
        </w:rPr>
        <w:t>高场磁共振扫描仪</w:t>
      </w:r>
      <w:r>
        <w:rPr>
          <w:rFonts w:ascii="Arial" w:eastAsia="DengXian" w:hAnsi="Arial" w:cs="Arial"/>
          <w:b/>
          <w:sz w:val="52"/>
        </w:rPr>
        <w:t>(</w:t>
      </w:r>
      <w:proofErr w:type="spellStart"/>
      <w:r>
        <w:rPr>
          <w:rFonts w:ascii="Arial" w:eastAsia="DengXian" w:hAnsi="Arial" w:cs="Arial"/>
          <w:b/>
          <w:sz w:val="52"/>
        </w:rPr>
        <w:t>uMR</w:t>
      </w:r>
      <w:proofErr w:type="spellEnd"/>
      <w:r>
        <w:rPr>
          <w:rFonts w:ascii="Arial" w:eastAsia="DengXian" w:hAnsi="Arial" w:cs="Arial"/>
          <w:b/>
          <w:sz w:val="52"/>
        </w:rPr>
        <w:t xml:space="preserve"> 890) MRI </w:t>
      </w:r>
      <w:r>
        <w:rPr>
          <w:rFonts w:ascii="Arial" w:eastAsia="DengXian" w:hAnsi="Arial" w:cs="Arial"/>
          <w:b/>
          <w:sz w:val="52"/>
        </w:rPr>
        <w:t>实验操作指南</w:t>
      </w:r>
    </w:p>
    <w:p w:rsidR="009102C1" w:rsidRDefault="00B95E7C">
      <w:pPr>
        <w:spacing w:before="320" w:after="120" w:line="288" w:lineRule="auto"/>
        <w:jc w:val="left"/>
        <w:outlineLvl w:val="1"/>
      </w:pPr>
      <w:r>
        <w:rPr>
          <w:rFonts w:ascii="Arial" w:eastAsia="DengXian" w:hAnsi="Arial" w:cs="Arial"/>
          <w:color w:val="3370FF"/>
          <w:sz w:val="32"/>
        </w:rPr>
        <w:t xml:space="preserve">1. </w:t>
      </w:r>
      <w:r>
        <w:rPr>
          <w:rFonts w:ascii="Arial" w:eastAsia="DengXian" w:hAnsi="Arial" w:cs="Arial"/>
          <w:b/>
          <w:sz w:val="32"/>
        </w:rPr>
        <w:t>实验人员及受试者须知</w:t>
      </w:r>
    </w:p>
    <w:p w:rsidR="009102C1" w:rsidRDefault="00B95E7C">
      <w:pPr>
        <w:spacing w:before="300" w:after="120" w:line="288" w:lineRule="auto"/>
        <w:ind w:left="453"/>
        <w:jc w:val="left"/>
        <w:outlineLvl w:val="2"/>
      </w:pPr>
      <w:r>
        <w:rPr>
          <w:rFonts w:ascii="Arial" w:eastAsia="DengXian" w:hAnsi="Arial" w:cs="Arial"/>
          <w:color w:val="3370FF"/>
          <w:sz w:val="30"/>
        </w:rPr>
        <w:t xml:space="preserve">1.1 </w:t>
      </w:r>
      <w:r>
        <w:rPr>
          <w:rFonts w:ascii="Arial" w:eastAsia="DengXian" w:hAnsi="Arial" w:cs="Arial"/>
          <w:b/>
          <w:sz w:val="30"/>
        </w:rPr>
        <w:t>安全须知</w:t>
      </w:r>
    </w:p>
    <w:p w:rsidR="009102C1" w:rsidRDefault="00B95E7C">
      <w:pPr>
        <w:numPr>
          <w:ilvl w:val="0"/>
          <w:numId w:val="1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受试者甄别</w:t>
      </w:r>
    </w:p>
    <w:p w:rsidR="00341C0B" w:rsidRDefault="00341C0B">
      <w:pPr>
        <w:spacing w:before="120" w:after="120" w:line="288" w:lineRule="auto"/>
        <w:rPr>
          <w:ins w:id="0" w:author="Microsoft Office User" w:date="2023-10-25T15:06:00Z"/>
        </w:rPr>
        <w:pPrChange w:id="1" w:author="Microsoft Office User" w:date="2023-10-25T15:06:00Z">
          <w:pPr>
            <w:spacing w:before="120" w:after="120" w:line="288" w:lineRule="auto"/>
            <w:jc w:val="center"/>
          </w:pPr>
        </w:pPrChange>
      </w:pPr>
      <w:ins w:id="2" w:author="Microsoft Office User" w:date="2023-10-25T15:07:00Z">
        <w:r>
          <w:rPr>
            <w:rFonts w:hint="eastAsia"/>
          </w:rPr>
          <w:t>同样不适用于</w:t>
        </w:r>
      </w:ins>
      <w:ins w:id="3" w:author="Microsoft Office User" w:date="2023-10-25T15:06:00Z">
        <w:r>
          <w:rPr>
            <w:rFonts w:hint="eastAsia"/>
          </w:rPr>
          <w:t>幽闭恐惧症患者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080000" cy="984250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0B" w:rsidRDefault="00B95E7C" w:rsidP="00341C0B">
      <w:pPr>
        <w:spacing w:before="120" w:after="120" w:line="288" w:lineRule="auto"/>
        <w:jc w:val="center"/>
        <w:rPr>
          <w:ins w:id="4" w:author="Microsoft Office User" w:date="2023-10-25T15:05:00Z"/>
        </w:rPr>
      </w:pPr>
      <w:r>
        <w:rPr>
          <w:noProof/>
        </w:rPr>
        <w:drawing>
          <wp:inline distT="0" distB="0" distL="0" distR="0">
            <wp:extent cx="4927600" cy="4314825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0B" w:rsidRDefault="00341C0B" w:rsidP="00341C0B">
      <w:pPr>
        <w:spacing w:before="120" w:after="120" w:line="288" w:lineRule="auto"/>
        <w:rPr>
          <w:ins w:id="5" w:author="Microsoft Office User" w:date="2023-10-25T15:09:00Z"/>
        </w:rPr>
      </w:pPr>
      <w:ins w:id="6" w:author="Microsoft Office User" w:date="2023-10-25T15:05:00Z">
        <w:r>
          <w:rPr>
            <w:rFonts w:hint="eastAsia"/>
          </w:rPr>
          <w:lastRenderedPageBreak/>
          <w:t>当受试者中途需要退出时，应立即停止实验</w:t>
        </w:r>
      </w:ins>
    </w:p>
    <w:p w:rsidR="00341C0B" w:rsidRDefault="00341C0B">
      <w:pPr>
        <w:spacing w:before="120" w:after="120" w:line="288" w:lineRule="auto"/>
        <w:pPrChange w:id="7" w:author="Microsoft Office User" w:date="2023-10-25T15:05:00Z">
          <w:pPr>
            <w:spacing w:before="120" w:after="120" w:line="288" w:lineRule="auto"/>
            <w:jc w:val="center"/>
          </w:pPr>
        </w:pPrChange>
      </w:pPr>
      <w:ins w:id="8" w:author="Microsoft Office User" w:date="2023-10-25T15:09:00Z">
        <w:r>
          <w:rPr>
            <w:rFonts w:hint="eastAsia"/>
          </w:rPr>
          <w:t>同时告知患者避免肢体互相接触导致回路而</w:t>
        </w:r>
      </w:ins>
      <w:ins w:id="9" w:author="Microsoft Office User" w:date="2023-10-25T15:10:00Z">
        <w:r>
          <w:rPr>
            <w:rFonts w:hint="eastAsia"/>
          </w:rPr>
          <w:t>灼伤</w:t>
        </w:r>
      </w:ins>
    </w:p>
    <w:p w:rsidR="009102C1" w:rsidRDefault="00B95E7C">
      <w:pPr>
        <w:numPr>
          <w:ilvl w:val="0"/>
          <w:numId w:val="2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紧急情况处理</w:t>
      </w:r>
      <w:r>
        <w:rPr>
          <w:rFonts w:ascii="Arial" w:eastAsia="DengXian" w:hAnsi="Arial" w:cs="Arial"/>
          <w:sz w:val="22"/>
        </w:rPr>
        <w:t>——</w:t>
      </w:r>
      <w:r>
        <w:rPr>
          <w:rFonts w:ascii="Arial" w:eastAsia="DengXian" w:hAnsi="Arial" w:cs="Arial"/>
          <w:sz w:val="22"/>
        </w:rPr>
        <w:t>急停按钮</w:t>
      </w:r>
      <w:ins w:id="10" w:author="Microsoft Office User" w:date="2023-10-25T15:10:00Z">
        <w:r w:rsidR="00341C0B">
          <w:rPr>
            <w:rFonts w:ascii="Arial" w:eastAsia="DengXian" w:hAnsi="Arial" w:cs="Arial" w:hint="eastAsia"/>
            <w:sz w:val="22"/>
          </w:rPr>
          <w:t>（</w:t>
        </w:r>
        <w:r w:rsidR="00341C0B">
          <w:rPr>
            <w:rFonts w:ascii="Arial" w:eastAsia="DengXian" w:hAnsi="Arial" w:cs="Arial" w:hint="eastAsia"/>
            <w:sz w:val="22"/>
          </w:rPr>
          <w:t>Quench</w:t>
        </w:r>
        <w:r w:rsidR="00341C0B">
          <w:rPr>
            <w:rFonts w:ascii="Arial" w:eastAsia="DengXian" w:hAnsi="Arial" w:cs="Arial" w:hint="eastAsia"/>
            <w:sz w:val="22"/>
          </w:rPr>
          <w:t>）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638550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790825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300" w:after="120" w:line="288" w:lineRule="auto"/>
        <w:jc w:val="left"/>
        <w:outlineLvl w:val="2"/>
      </w:pPr>
      <w:r>
        <w:rPr>
          <w:rFonts w:ascii="Arial" w:eastAsia="DengXian" w:hAnsi="Arial" w:cs="Arial"/>
          <w:color w:val="3370FF"/>
          <w:sz w:val="30"/>
        </w:rPr>
        <w:t xml:space="preserve">1.2 </w:t>
      </w:r>
      <w:r>
        <w:rPr>
          <w:rFonts w:ascii="Arial" w:eastAsia="DengXian" w:hAnsi="Arial" w:cs="Arial"/>
          <w:b/>
          <w:sz w:val="30"/>
        </w:rPr>
        <w:t>MRI</w:t>
      </w:r>
      <w:r>
        <w:rPr>
          <w:rFonts w:ascii="Arial" w:eastAsia="DengXian" w:hAnsi="Arial" w:cs="Arial"/>
          <w:b/>
          <w:sz w:val="30"/>
        </w:rPr>
        <w:t>系统须知</w:t>
      </w:r>
    </w:p>
    <w:p w:rsidR="009102C1" w:rsidRDefault="00B95E7C">
      <w:pPr>
        <w:numPr>
          <w:ilvl w:val="0"/>
          <w:numId w:val="3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系统包括扫描间、操作间和设备间，通常实验人员和受试者只会在扫描间和操作间内活动。扫描间和操作间布局如下图所示。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016500" cy="3886200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4791075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4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lastRenderedPageBreak/>
        <w:t>主要部件包括：磁体、射频功率放大器、射频线圈、梯度功率放大器、梯度线圈、检查床、谱仪、计算机、配电系统、对讲系统、生</w:t>
      </w:r>
      <w:r>
        <w:rPr>
          <w:rFonts w:ascii="Arial" w:eastAsia="DengXian" w:hAnsi="Arial" w:cs="Arial" w:hint="eastAsia"/>
          <w:sz w:val="22"/>
        </w:rPr>
        <w:t>理</w:t>
      </w:r>
      <w:r>
        <w:rPr>
          <w:rFonts w:ascii="Arial" w:eastAsia="DengXian" w:hAnsi="Arial" w:cs="Arial"/>
          <w:sz w:val="22"/>
        </w:rPr>
        <w:t>信号门控单元。</w:t>
      </w:r>
    </w:p>
    <w:p w:rsidR="009102C1" w:rsidRDefault="00B95E7C">
      <w:pPr>
        <w:numPr>
          <w:ilvl w:val="0"/>
          <w:numId w:val="5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检查床控制面板，如下图所示。</w:t>
      </w:r>
    </w:p>
    <w:p w:rsidR="009102C1" w:rsidRDefault="00B95E7C">
      <w:pPr>
        <w:spacing w:before="120" w:after="120" w:line="288" w:lineRule="auto"/>
        <w:jc w:val="center"/>
        <w:rPr>
          <w:ins w:id="11" w:author="Microsoft Office User" w:date="2023-10-25T15:08:00Z"/>
        </w:rPr>
      </w:pPr>
      <w:r>
        <w:rPr>
          <w:noProof/>
        </w:rPr>
        <w:drawing>
          <wp:inline distT="0" distB="0" distL="0" distR="0">
            <wp:extent cx="5257800" cy="3752850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0B" w:rsidRDefault="00341C0B">
      <w:pPr>
        <w:spacing w:before="120" w:after="120" w:line="288" w:lineRule="auto"/>
        <w:pPrChange w:id="12" w:author="Microsoft Office User" w:date="2023-10-25T15:08:00Z">
          <w:pPr>
            <w:spacing w:before="120" w:after="120" w:line="288" w:lineRule="auto"/>
            <w:jc w:val="center"/>
          </w:pPr>
        </w:pPrChange>
      </w:pPr>
      <w:ins w:id="13" w:author="Microsoft Office User" w:date="2023-10-25T15:08:00Z">
        <w:r>
          <w:rPr>
            <w:rFonts w:hint="eastAsia"/>
          </w:rPr>
          <w:t>还有满天星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029200" cy="3667125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4562475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320" w:after="120" w:line="288" w:lineRule="auto"/>
        <w:jc w:val="left"/>
        <w:outlineLvl w:val="1"/>
      </w:pPr>
      <w:r>
        <w:rPr>
          <w:rFonts w:ascii="Arial" w:eastAsia="DengXian" w:hAnsi="Arial" w:cs="Arial"/>
          <w:color w:val="3370FF"/>
          <w:sz w:val="32"/>
        </w:rPr>
        <w:t xml:space="preserve">2. </w:t>
      </w:r>
      <w:r>
        <w:rPr>
          <w:rFonts w:ascii="Arial" w:eastAsia="DengXian" w:hAnsi="Arial" w:cs="Arial"/>
          <w:b/>
          <w:sz w:val="32"/>
        </w:rPr>
        <w:t>实验准备</w:t>
      </w:r>
    </w:p>
    <w:p w:rsidR="00341C0B" w:rsidDel="00341C0B" w:rsidRDefault="00B95E7C" w:rsidP="00341C0B">
      <w:pPr>
        <w:numPr>
          <w:ilvl w:val="0"/>
          <w:numId w:val="6"/>
        </w:numPr>
        <w:spacing w:before="120" w:after="120" w:line="288" w:lineRule="auto"/>
        <w:jc w:val="left"/>
        <w:rPr>
          <w:del w:id="14" w:author="Microsoft Office User" w:date="2023-10-25T15:14:00Z"/>
        </w:rPr>
      </w:pPr>
      <w:r>
        <w:rPr>
          <w:rFonts w:ascii="Arial" w:eastAsia="DengXian" w:hAnsi="Arial" w:cs="Arial"/>
          <w:sz w:val="22"/>
        </w:rPr>
        <w:t>实验人员和受试者取出随身携带的金属物品，穿上鞋套，用金属扫描仪安检。</w:t>
      </w:r>
    </w:p>
    <w:p w:rsidR="00341C0B" w:rsidRPr="00341C0B" w:rsidRDefault="00341C0B">
      <w:pPr>
        <w:numPr>
          <w:ilvl w:val="0"/>
          <w:numId w:val="6"/>
        </w:numPr>
        <w:spacing w:before="120" w:after="120" w:line="288" w:lineRule="auto"/>
        <w:jc w:val="left"/>
        <w:rPr>
          <w:ins w:id="15" w:author="Microsoft Office User" w:date="2023-10-25T15:14:00Z"/>
          <w:rPrChange w:id="16" w:author="Microsoft Office User" w:date="2023-10-25T15:14:00Z">
            <w:rPr>
              <w:ins w:id="17" w:author="Microsoft Office User" w:date="2023-10-25T15:14:00Z"/>
              <w:rFonts w:ascii="Arial" w:eastAsia="DengXian" w:hAnsi="Arial" w:cs="Arial"/>
              <w:sz w:val="22"/>
            </w:rPr>
          </w:rPrChange>
        </w:rPr>
        <w:pPrChange w:id="18" w:author="Microsoft Office User" w:date="2023-10-25T15:14:00Z">
          <w:pPr>
            <w:numPr>
              <w:numId w:val="7"/>
            </w:numPr>
            <w:spacing w:before="120" w:after="120" w:line="288" w:lineRule="auto"/>
            <w:jc w:val="left"/>
          </w:pPr>
        </w:pPrChange>
      </w:pPr>
    </w:p>
    <w:p w:rsidR="009102C1" w:rsidRDefault="00B95E7C">
      <w:pPr>
        <w:numPr>
          <w:ilvl w:val="0"/>
          <w:numId w:val="7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实验人员进入磁共振扫描间后到磁共振机器旁，按下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下降</w:t>
      </w:r>
      <w:r>
        <w:rPr>
          <w:rFonts w:ascii="Arial" w:eastAsia="DengXian" w:hAnsi="Arial" w:cs="Arial"/>
          <w:sz w:val="22"/>
        </w:rPr>
        <w:t>/</w:t>
      </w:r>
      <w:r>
        <w:rPr>
          <w:rFonts w:ascii="Arial" w:eastAsia="DengXian" w:hAnsi="Arial" w:cs="Arial"/>
          <w:sz w:val="22"/>
        </w:rPr>
        <w:t>出床按钮</w:t>
      </w:r>
      <w:r>
        <w:rPr>
          <w:rFonts w:ascii="Arial" w:eastAsia="DengXian" w:hAnsi="Arial" w:cs="Arial"/>
          <w:sz w:val="22"/>
        </w:rPr>
        <w:t>(</w:t>
      </w:r>
      <w:r>
        <w:rPr>
          <w:rFonts w:ascii="Arial" w:eastAsia="DengXian" w:hAnsi="Arial" w:cs="Arial"/>
          <w:sz w:val="22"/>
        </w:rPr>
        <w:t>检查床控制面板</w:t>
      </w:r>
      <w:r>
        <w:rPr>
          <w:rFonts w:ascii="Arial" w:eastAsia="DengXian" w:hAnsi="Arial" w:cs="Arial"/>
          <w:sz w:val="22"/>
        </w:rPr>
        <w:t>)</w:t>
      </w:r>
      <w:r>
        <w:rPr>
          <w:rFonts w:ascii="Arial" w:eastAsia="DengXian" w:hAnsi="Arial" w:cs="Arial"/>
          <w:sz w:val="22"/>
        </w:rPr>
        <w:t>，进行降床。</w:t>
      </w:r>
    </w:p>
    <w:p w:rsidR="009102C1" w:rsidRDefault="00B95E7C">
      <w:pPr>
        <w:numPr>
          <w:ilvl w:val="0"/>
          <w:numId w:val="8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根据实验所需扫描部位将扫描设备放至检查床上。以脑部磁共振扫描为例，将头线圈放至检查床上。</w:t>
      </w:r>
    </w:p>
    <w:p w:rsidR="009102C1" w:rsidRDefault="00B95E7C">
      <w:pPr>
        <w:numPr>
          <w:ilvl w:val="0"/>
          <w:numId w:val="9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头线圈选择</w:t>
      </w:r>
    </w:p>
    <w:p w:rsidR="009102C1" w:rsidRDefault="00B95E7C">
      <w:p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头线圈有</w:t>
      </w:r>
      <w:r>
        <w:rPr>
          <w:rFonts w:ascii="Arial" w:eastAsia="DengXian" w:hAnsi="Arial" w:cs="Arial"/>
          <w:sz w:val="22"/>
        </w:rPr>
        <w:t>16</w:t>
      </w:r>
      <w:r>
        <w:rPr>
          <w:rFonts w:ascii="Arial" w:eastAsia="DengXian" w:hAnsi="Arial" w:cs="Arial"/>
          <w:sz w:val="22"/>
        </w:rPr>
        <w:t>通道，</w:t>
      </w:r>
      <w:r>
        <w:rPr>
          <w:rFonts w:ascii="Arial" w:eastAsia="DengXian" w:hAnsi="Arial" w:cs="Arial"/>
          <w:sz w:val="22"/>
        </w:rPr>
        <w:t>32</w:t>
      </w:r>
      <w:r>
        <w:rPr>
          <w:rFonts w:ascii="Arial" w:eastAsia="DengXian" w:hAnsi="Arial" w:cs="Arial"/>
          <w:sz w:val="22"/>
        </w:rPr>
        <w:t>通道，</w:t>
      </w:r>
      <w:r>
        <w:rPr>
          <w:rFonts w:ascii="Arial" w:eastAsia="DengXian" w:hAnsi="Arial" w:cs="Arial"/>
          <w:sz w:val="22"/>
        </w:rPr>
        <w:t>64</w:t>
      </w:r>
      <w:r>
        <w:rPr>
          <w:rFonts w:ascii="Arial" w:eastAsia="DengXian" w:hAnsi="Arial" w:cs="Arial"/>
          <w:sz w:val="22"/>
        </w:rPr>
        <w:t>通道几种选项，通道数越大，图像质量越高。按照实验需要可选在头线圈上放置反光镜，以便受试者看到检查床后显示器上的提示信息。</w:t>
      </w:r>
    </w:p>
    <w:p w:rsidR="009102C1" w:rsidRDefault="00B95E7C">
      <w:pPr>
        <w:numPr>
          <w:ilvl w:val="0"/>
          <w:numId w:val="10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将头线圈底座安装至检查床上，头线圈</w:t>
      </w:r>
      <w:r>
        <w:rPr>
          <w:rFonts w:ascii="Arial" w:eastAsia="DengXian" w:hAnsi="Arial" w:cs="Arial"/>
          <w:sz w:val="22"/>
        </w:rPr>
        <w:t>-64</w:t>
      </w:r>
      <w:r>
        <w:rPr>
          <w:rFonts w:ascii="Arial" w:eastAsia="DengXian" w:hAnsi="Arial" w:cs="Arial"/>
          <w:sz w:val="22"/>
        </w:rPr>
        <w:t>使用插口</w:t>
      </w:r>
      <w:r>
        <w:rPr>
          <w:rFonts w:ascii="Arial" w:eastAsia="DengXian" w:hAnsi="Arial" w:cs="Arial"/>
          <w:sz w:val="22"/>
        </w:rPr>
        <w:t>1</w:t>
      </w:r>
      <w:r>
        <w:rPr>
          <w:rFonts w:ascii="Arial" w:eastAsia="DengXian" w:hAnsi="Arial" w:cs="Arial"/>
          <w:sz w:val="22"/>
        </w:rPr>
        <w:t>、</w:t>
      </w:r>
      <w:r>
        <w:rPr>
          <w:rFonts w:ascii="Arial" w:eastAsia="DengXian" w:hAnsi="Arial" w:cs="Arial"/>
          <w:sz w:val="22"/>
        </w:rPr>
        <w:t>2</w:t>
      </w:r>
      <w:r>
        <w:rPr>
          <w:rFonts w:ascii="Arial" w:eastAsia="DengXian" w:hAnsi="Arial" w:cs="Arial"/>
          <w:sz w:val="22"/>
        </w:rPr>
        <w:t>、</w:t>
      </w:r>
      <w:r>
        <w:rPr>
          <w:rFonts w:ascii="Arial" w:eastAsia="DengXian" w:hAnsi="Arial" w:cs="Arial"/>
          <w:sz w:val="22"/>
        </w:rPr>
        <w:t>3</w:t>
      </w:r>
      <w:r>
        <w:rPr>
          <w:rFonts w:ascii="Arial" w:eastAsia="DengXian" w:hAnsi="Arial" w:cs="Arial"/>
          <w:sz w:val="22"/>
        </w:rPr>
        <w:t>、</w:t>
      </w:r>
      <w:r>
        <w:rPr>
          <w:rFonts w:ascii="Arial" w:eastAsia="DengXian" w:hAnsi="Arial" w:cs="Arial"/>
          <w:sz w:val="22"/>
        </w:rPr>
        <w:t>4</w:t>
      </w:r>
      <w:r>
        <w:rPr>
          <w:rFonts w:ascii="Arial" w:eastAsia="DengXian" w:hAnsi="Arial" w:cs="Arial"/>
          <w:sz w:val="22"/>
        </w:rPr>
        <w:t>、</w:t>
      </w:r>
      <w:r>
        <w:rPr>
          <w:rFonts w:ascii="Arial" w:eastAsia="DengXian" w:hAnsi="Arial" w:cs="Arial"/>
          <w:sz w:val="22"/>
        </w:rPr>
        <w:t>9</w:t>
      </w:r>
      <w:r>
        <w:rPr>
          <w:rFonts w:ascii="Arial" w:eastAsia="DengXian" w:hAnsi="Arial" w:cs="Arial"/>
          <w:sz w:val="22"/>
        </w:rPr>
        <w:t>、</w:t>
      </w:r>
      <w:r>
        <w:rPr>
          <w:rFonts w:ascii="Arial" w:eastAsia="DengXian" w:hAnsi="Arial" w:cs="Arial"/>
          <w:sz w:val="22"/>
        </w:rPr>
        <w:t>10</w:t>
      </w:r>
      <w:r>
        <w:rPr>
          <w:rFonts w:ascii="Arial" w:eastAsia="DengXian" w:hAnsi="Arial" w:cs="Arial"/>
          <w:sz w:val="22"/>
        </w:rPr>
        <w:t>。</w:t>
      </w:r>
      <w:ins w:id="19" w:author="Microsoft Office User" w:date="2023-10-25T15:14:00Z">
        <w:r w:rsidR="00341C0B">
          <w:rPr>
            <w:rFonts w:ascii="Arial" w:eastAsia="DengXian" w:hAnsi="Arial" w:cs="Arial" w:hint="eastAsia"/>
            <w:sz w:val="22"/>
          </w:rPr>
          <w:t>注意保护受试者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238500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11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头线圈安装好可通过数据显示面板进行检查，右侧检查床上线圈图标需全部显示绿色，灰色表示没插上任何线圈，若是红色则表示插口已插上线圈，但线圈连接出错。</w:t>
      </w:r>
      <w:ins w:id="20" w:author="Microsoft Office User" w:date="2023-10-25T15:16:00Z">
        <w:r w:rsidR="00585C2C">
          <w:rPr>
            <w:rFonts w:ascii="Arial" w:eastAsia="DengXian" w:hAnsi="Arial" w:cs="Arial" w:hint="eastAsia"/>
            <w:sz w:val="22"/>
          </w:rPr>
          <w:t>头线圈安装时注意卡扣是否卡进，安装插头不要太大力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4581525" cy="3667125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12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为提高受试者扫描期间舒适度需铺上软垫，然后将检查床脚侧的隔离垫拉出，覆盖至软垫上。至此，可请受试者进扫描间，同时实验人员在可将呼吸脉搏模块电池带入扫描间。</w:t>
      </w:r>
    </w:p>
    <w:p w:rsidR="009102C1" w:rsidRDefault="00B95E7C">
      <w:pPr>
        <w:numPr>
          <w:ilvl w:val="0"/>
          <w:numId w:val="13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安装呼吸脉搏模块电池，为受试者绑上呼吸垫，左手食指夹上指尖脉搏检测套。</w:t>
      </w:r>
      <w:r>
        <w:rPr>
          <w:rFonts w:ascii="Arial" w:eastAsia="DengXian" w:hAnsi="Arial" w:cs="Arial"/>
          <w:sz w:val="22"/>
        </w:rPr>
        <w:lastRenderedPageBreak/>
        <w:t>在绑呼吸垫的过程中需受试者深吸气，将呼吸带绑在在肋骨稍下侧的位置，将呼吸脉搏模块放置受试者两腿中间，避免缠绕。</w:t>
      </w:r>
      <w:ins w:id="21" w:author="Microsoft Office User" w:date="2023-10-25T15:16:00Z">
        <w:r w:rsidR="00585C2C">
          <w:rPr>
            <w:rFonts w:ascii="Arial" w:eastAsia="DengXian" w:hAnsi="Arial" w:cs="Arial" w:hint="eastAsia"/>
            <w:sz w:val="22"/>
          </w:rPr>
          <w:t>绑带应</w:t>
        </w:r>
      </w:ins>
      <w:ins w:id="22" w:author="Microsoft Office User" w:date="2023-10-25T15:17:00Z">
        <w:r w:rsidR="00585C2C">
          <w:rPr>
            <w:rFonts w:ascii="Arial" w:eastAsia="DengXian" w:hAnsi="Arial" w:cs="Arial" w:hint="eastAsia"/>
            <w:sz w:val="22"/>
          </w:rPr>
          <w:t>略微紧一些防止信号受干扰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4362450" cy="2362200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ind w:firstLine="420"/>
        <w:jc w:val="left"/>
      </w:pPr>
      <w:r>
        <w:rPr>
          <w:rFonts w:ascii="Arial" w:eastAsia="DengXian" w:hAnsi="Arial" w:cs="Arial"/>
          <w:sz w:val="22"/>
        </w:rPr>
        <w:t xml:space="preserve">1) </w:t>
      </w:r>
      <w:r>
        <w:rPr>
          <w:rFonts w:ascii="Arial" w:eastAsia="DengXian" w:hAnsi="Arial" w:cs="Arial"/>
          <w:sz w:val="22"/>
        </w:rPr>
        <w:t>连接方式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2133600" cy="2228850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ind w:firstLine="420"/>
        <w:jc w:val="left"/>
      </w:pPr>
      <w:r>
        <w:rPr>
          <w:rFonts w:ascii="Arial" w:eastAsia="DengXian" w:hAnsi="Arial" w:cs="Arial"/>
          <w:sz w:val="22"/>
        </w:rPr>
        <w:t xml:space="preserve">2) </w:t>
      </w:r>
      <w:r>
        <w:rPr>
          <w:rFonts w:ascii="Arial" w:eastAsia="DengXian" w:hAnsi="Arial" w:cs="Arial"/>
          <w:sz w:val="22"/>
        </w:rPr>
        <w:t>充电。绿色指示灯亮表示正在充电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905000" cy="2914650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14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请受试者戴上耳塞，正确佩戴耳塞方法：</w:t>
      </w:r>
    </w:p>
    <w:p w:rsidR="009102C1" w:rsidRDefault="00B95E7C">
      <w:pPr>
        <w:numPr>
          <w:ilvl w:val="0"/>
          <w:numId w:val="15"/>
        </w:numPr>
        <w:spacing w:before="120" w:after="120" w:line="288" w:lineRule="auto"/>
        <w:ind w:left="453"/>
        <w:jc w:val="left"/>
      </w:pPr>
      <w:r>
        <w:rPr>
          <w:rFonts w:ascii="Arial" w:eastAsia="DengXian" w:hAnsi="Arial" w:cs="Arial"/>
          <w:sz w:val="22"/>
        </w:rPr>
        <w:t>将耳塞滚动揉搓成细圆柱体</w:t>
      </w:r>
    </w:p>
    <w:p w:rsidR="009102C1" w:rsidRDefault="00B95E7C">
      <w:pPr>
        <w:numPr>
          <w:ilvl w:val="0"/>
          <w:numId w:val="16"/>
        </w:numPr>
        <w:spacing w:before="120" w:after="120" w:line="288" w:lineRule="auto"/>
        <w:ind w:left="453"/>
        <w:jc w:val="left"/>
      </w:pPr>
      <w:r>
        <w:rPr>
          <w:rFonts w:ascii="Arial" w:eastAsia="DengXian" w:hAnsi="Arial" w:cs="Arial"/>
          <w:sz w:val="22"/>
        </w:rPr>
        <w:t>一只手绕过脑后轻轻提起耳廓拉直耳道，另一只手把耳塞旋转缓慢塞入耳道</w:t>
      </w:r>
    </w:p>
    <w:p w:rsidR="009102C1" w:rsidRDefault="00B95E7C">
      <w:pPr>
        <w:numPr>
          <w:ilvl w:val="0"/>
          <w:numId w:val="17"/>
        </w:numPr>
        <w:spacing w:before="120" w:after="120" w:line="288" w:lineRule="auto"/>
        <w:ind w:left="453"/>
        <w:jc w:val="left"/>
      </w:pPr>
      <w:r>
        <w:rPr>
          <w:rFonts w:ascii="Arial" w:eastAsia="DengXian" w:hAnsi="Arial" w:cs="Arial"/>
          <w:sz w:val="22"/>
        </w:rPr>
        <w:t>用手指堵住耳塞底部，直到耳塞完全回弹至充满耳道即佩戴成功。</w:t>
      </w:r>
    </w:p>
    <w:p w:rsidR="009102C1" w:rsidRDefault="00B95E7C">
      <w:pPr>
        <w:numPr>
          <w:ilvl w:val="0"/>
          <w:numId w:val="18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若受试者为近视，需佩戴核磁兼容近视眼镜。</w:t>
      </w:r>
    </w:p>
    <w:p w:rsidR="009102C1" w:rsidRDefault="00B95E7C">
      <w:pPr>
        <w:numPr>
          <w:ilvl w:val="0"/>
          <w:numId w:val="19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将检查床下降到合适的高度，让受试者躺上检查床，将头线圈上半部分加盖在受试者面部，确保不压到受试者的头发，肩部紧贴线圈，同时使用海绵垫固定头部。如需使用反光镜，提醒受试者进床后手动调整反光镜角度至可以看清显示器。</w:t>
      </w:r>
    </w:p>
    <w:p w:rsidR="009102C1" w:rsidRDefault="00B95E7C">
      <w:pPr>
        <w:numPr>
          <w:ilvl w:val="0"/>
          <w:numId w:val="20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告知受试者警报球作用，受试者躺下后右手握警报球，如有不适或异常情况可以使用。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3114675" cy="2171700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21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将耳机从扫描间储物箱中取出，套上一次性耳罩，为受试者佩戴并整理好耳机线，避免绕圈造成电流干扰。</w:t>
      </w:r>
    </w:p>
    <w:p w:rsidR="009102C1" w:rsidRDefault="00B95E7C">
      <w:pPr>
        <w:numPr>
          <w:ilvl w:val="0"/>
          <w:numId w:val="22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为受试者盖上毯子，提示受试者调整身体到舒服的姿势，避免四肢有接触。</w:t>
      </w:r>
    </w:p>
    <w:p w:rsidR="009102C1" w:rsidRDefault="00B95E7C">
      <w:pPr>
        <w:numPr>
          <w:ilvl w:val="0"/>
          <w:numId w:val="23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lastRenderedPageBreak/>
        <w:t>按下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上升</w:t>
      </w:r>
      <w:r>
        <w:rPr>
          <w:rFonts w:ascii="Arial" w:eastAsia="DengXian" w:hAnsi="Arial" w:cs="Arial"/>
          <w:sz w:val="22"/>
        </w:rPr>
        <w:t>/</w:t>
      </w:r>
      <w:r>
        <w:rPr>
          <w:rFonts w:ascii="Arial" w:eastAsia="DengXian" w:hAnsi="Arial" w:cs="Arial"/>
          <w:sz w:val="22"/>
        </w:rPr>
        <w:t>进床按钮</w:t>
      </w:r>
      <w:r>
        <w:rPr>
          <w:rFonts w:ascii="Arial" w:eastAsia="DengXian" w:hAnsi="Arial" w:cs="Arial"/>
          <w:sz w:val="22"/>
        </w:rPr>
        <w:t>(</w:t>
      </w:r>
      <w:r>
        <w:rPr>
          <w:rFonts w:ascii="Arial" w:eastAsia="DengXian" w:hAnsi="Arial" w:cs="Arial"/>
          <w:sz w:val="22"/>
        </w:rPr>
        <w:t>检查床控制面板</w:t>
      </w:r>
      <w:r>
        <w:rPr>
          <w:rFonts w:ascii="Arial" w:eastAsia="DengXian" w:hAnsi="Arial" w:cs="Arial"/>
          <w:sz w:val="22"/>
        </w:rPr>
        <w:t>)</w:t>
      </w:r>
      <w:r>
        <w:rPr>
          <w:rFonts w:ascii="Arial" w:eastAsia="DengXian" w:hAnsi="Arial" w:cs="Arial"/>
          <w:sz w:val="22"/>
        </w:rPr>
        <w:t>，进行升床操作到检查床开始进入腔体。</w:t>
      </w:r>
    </w:p>
    <w:p w:rsidR="009102C1" w:rsidRDefault="00B95E7C">
      <w:pPr>
        <w:numPr>
          <w:ilvl w:val="0"/>
          <w:numId w:val="24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定位。按下控制面板上的激光控制按钮</w:t>
      </w:r>
    </w:p>
    <w:p w:rsidR="009102C1" w:rsidRDefault="00B95E7C">
      <w:pPr>
        <w:spacing w:before="120" w:after="120" w:line="288" w:lineRule="auto"/>
        <w:ind w:left="453"/>
        <w:jc w:val="center"/>
      </w:pPr>
      <w:r>
        <w:rPr>
          <w:noProof/>
        </w:rPr>
        <w:drawing>
          <wp:inline distT="0" distB="0" distL="0" distR="0">
            <wp:extent cx="304800" cy="295275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25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激光定位灯被打开，</w:t>
      </w:r>
      <w:r>
        <w:rPr>
          <w:rFonts w:ascii="Arial" w:eastAsia="DengXian" w:hAnsi="Arial" w:cs="Arial"/>
          <w:b/>
          <w:sz w:val="22"/>
        </w:rPr>
        <w:t>提醒受试者闭眼，</w:t>
      </w:r>
      <w:r>
        <w:rPr>
          <w:rFonts w:ascii="Arial" w:eastAsia="DengXian" w:hAnsi="Arial" w:cs="Arial"/>
          <w:sz w:val="22"/>
        </w:rPr>
        <w:t>继续按进床按钮，使红外线十字对准受试者眉心的位置</w:t>
      </w:r>
      <w:ins w:id="23" w:author="Microsoft Office User" w:date="2023-10-25T15:18:00Z">
        <w:r w:rsidR="00585C2C">
          <w:rPr>
            <w:rFonts w:ascii="Arial" w:eastAsia="DengXian" w:hAnsi="Arial" w:cs="Arial" w:hint="eastAsia"/>
            <w:sz w:val="22"/>
          </w:rPr>
          <w:t>（</w:t>
        </w:r>
      </w:ins>
      <w:ins w:id="24" w:author="Microsoft Office User" w:date="2023-10-25T15:19:00Z">
        <w:r w:rsidR="00585C2C">
          <w:rPr>
            <w:rFonts w:ascii="Arial" w:eastAsia="DengXian" w:hAnsi="Arial" w:cs="Arial" w:hint="eastAsia"/>
            <w:sz w:val="22"/>
          </w:rPr>
          <w:t>其他</w:t>
        </w:r>
      </w:ins>
      <w:ins w:id="25" w:author="Microsoft Office User" w:date="2023-10-25T15:18:00Z">
        <w:r w:rsidR="00585C2C">
          <w:rPr>
            <w:rFonts w:ascii="Arial" w:eastAsia="DengXian" w:hAnsi="Arial" w:cs="Arial" w:hint="eastAsia"/>
            <w:sz w:val="22"/>
          </w:rPr>
          <w:t>部位线圈</w:t>
        </w:r>
      </w:ins>
      <w:ins w:id="26" w:author="Microsoft Office User" w:date="2023-10-25T15:19:00Z">
        <w:r w:rsidR="00585C2C">
          <w:rPr>
            <w:rFonts w:ascii="Arial" w:eastAsia="DengXian" w:hAnsi="Arial" w:cs="Arial" w:hint="eastAsia"/>
            <w:sz w:val="22"/>
          </w:rPr>
          <w:t>通常有标注位置</w:t>
        </w:r>
      </w:ins>
      <w:ins w:id="27" w:author="Microsoft Office User" w:date="2023-10-25T15:18:00Z">
        <w:r w:rsidR="00585C2C">
          <w:rPr>
            <w:rFonts w:ascii="Arial" w:eastAsia="DengXian" w:hAnsi="Arial" w:cs="Arial" w:hint="eastAsia"/>
            <w:sz w:val="22"/>
          </w:rPr>
          <w:t>）</w:t>
        </w:r>
      </w:ins>
      <w:r>
        <w:rPr>
          <w:rFonts w:ascii="Arial" w:eastAsia="DengXian" w:hAnsi="Arial" w:cs="Arial"/>
          <w:sz w:val="22"/>
        </w:rPr>
        <w:t>，按下</w:t>
      </w:r>
      <w:r>
        <w:rPr>
          <w:rFonts w:ascii="Arial" w:eastAsia="DengXian" w:hAnsi="Arial" w:cs="Arial"/>
          <w:sz w:val="22"/>
        </w:rPr>
        <w:t>“</w:t>
      </w:r>
      <w:r>
        <w:rPr>
          <w:rFonts w:ascii="Arial" w:eastAsia="DengXian" w:hAnsi="Arial" w:cs="Arial"/>
          <w:sz w:val="22"/>
        </w:rPr>
        <w:t>一键至中心</w:t>
      </w:r>
      <w:r>
        <w:rPr>
          <w:rFonts w:ascii="Arial" w:eastAsia="DengXian" w:hAnsi="Arial" w:cs="Arial"/>
          <w:sz w:val="22"/>
        </w:rPr>
        <w:t>”</w:t>
      </w:r>
      <w:r>
        <w:rPr>
          <w:rFonts w:ascii="Arial" w:eastAsia="DengXian" w:hAnsi="Arial" w:cs="Arial"/>
          <w:sz w:val="22"/>
        </w:rPr>
        <w:t>按钮，检查床将自动平移到腔体内部。</w:t>
      </w:r>
    </w:p>
    <w:p w:rsidR="009102C1" w:rsidRDefault="00B95E7C">
      <w:pPr>
        <w:spacing w:before="120" w:after="120" w:line="288" w:lineRule="auto"/>
        <w:jc w:val="left"/>
      </w:pPr>
      <w:r>
        <w:rPr>
          <w:noProof/>
        </w:rPr>
        <w:drawing>
          <wp:inline distT="0" distB="0" distL="0" distR="0">
            <wp:extent cx="5257800" cy="4010025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320" w:after="120" w:line="288" w:lineRule="auto"/>
        <w:jc w:val="left"/>
        <w:outlineLvl w:val="1"/>
      </w:pPr>
      <w:r>
        <w:rPr>
          <w:rFonts w:ascii="Arial" w:eastAsia="DengXian" w:hAnsi="Arial" w:cs="Arial"/>
          <w:color w:val="3370FF"/>
          <w:sz w:val="32"/>
        </w:rPr>
        <w:t xml:space="preserve">3. </w:t>
      </w:r>
      <w:r>
        <w:rPr>
          <w:rFonts w:ascii="Arial" w:eastAsia="DengXian" w:hAnsi="Arial" w:cs="Arial"/>
          <w:b/>
          <w:sz w:val="32"/>
        </w:rPr>
        <w:t>正式实验</w:t>
      </w:r>
    </w:p>
    <w:p w:rsidR="009102C1" w:rsidRDefault="00B95E7C">
      <w:pPr>
        <w:spacing w:before="300" w:after="120" w:line="288" w:lineRule="auto"/>
        <w:ind w:left="453"/>
        <w:jc w:val="left"/>
        <w:outlineLvl w:val="2"/>
      </w:pPr>
      <w:r>
        <w:rPr>
          <w:rFonts w:ascii="Arial" w:eastAsia="DengXian" w:hAnsi="Arial" w:cs="Arial"/>
          <w:color w:val="3370FF"/>
          <w:sz w:val="30"/>
        </w:rPr>
        <w:t xml:space="preserve">3.1 </w:t>
      </w:r>
      <w:r>
        <w:rPr>
          <w:rFonts w:ascii="Arial" w:eastAsia="DengXian" w:hAnsi="Arial" w:cs="Arial"/>
          <w:b/>
          <w:sz w:val="30"/>
        </w:rPr>
        <w:t>受试者登记（操作间系统终端）</w:t>
      </w:r>
    </w:p>
    <w:p w:rsidR="009102C1" w:rsidRDefault="00B95E7C">
      <w:pPr>
        <w:numPr>
          <w:ilvl w:val="0"/>
          <w:numId w:val="26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新建受试者档案，填写受试者信息</w:t>
      </w:r>
      <w:r>
        <w:rPr>
          <w:rFonts w:ascii="Arial" w:eastAsia="DengXian" w:hAnsi="Arial" w:cs="Arial"/>
          <w:sz w:val="22"/>
        </w:rPr>
        <w:t>(</w:t>
      </w:r>
      <w:r>
        <w:rPr>
          <w:rFonts w:ascii="Arial" w:eastAsia="DengXian" w:hAnsi="Arial" w:cs="Arial"/>
          <w:sz w:val="22"/>
        </w:rPr>
        <w:t>必须与真实情况相符</w:t>
      </w:r>
      <w:r>
        <w:rPr>
          <w:rFonts w:ascii="Arial" w:eastAsia="DengXian" w:hAnsi="Arial" w:cs="Arial"/>
          <w:sz w:val="22"/>
        </w:rPr>
        <w:t>)</w:t>
      </w:r>
      <w:r>
        <w:rPr>
          <w:rFonts w:ascii="Arial" w:eastAsia="DengXian" w:hAnsi="Arial" w:cs="Arial"/>
          <w:sz w:val="22"/>
        </w:rPr>
        <w:t>，包括姓名、性别、年龄、体重、扫描操作人员等。</w:t>
      </w:r>
    </w:p>
    <w:p w:rsidR="009102C1" w:rsidRDefault="00B95E7C">
      <w:pPr>
        <w:numPr>
          <w:ilvl w:val="0"/>
          <w:numId w:val="27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从序列库下拉列表中选择目标序列库。</w:t>
      </w:r>
    </w:p>
    <w:p w:rsidR="009102C1" w:rsidRDefault="00B95E7C">
      <w:pPr>
        <w:numPr>
          <w:ilvl w:val="0"/>
          <w:numId w:val="28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选择目标扫描部位</w:t>
      </w:r>
    </w:p>
    <w:p w:rsidR="009102C1" w:rsidRDefault="00B95E7C">
      <w:pPr>
        <w:numPr>
          <w:ilvl w:val="0"/>
          <w:numId w:val="29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选择合适的序列添加至扫描列表中</w:t>
      </w:r>
    </w:p>
    <w:p w:rsidR="009102C1" w:rsidRDefault="00B95E7C">
      <w:pPr>
        <w:numPr>
          <w:ilvl w:val="0"/>
          <w:numId w:val="30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选择受试者扫描体位，操作者应确保患者实际摆位与患者扫描体位一致。</w:t>
      </w:r>
    </w:p>
    <w:p w:rsidR="009102C1" w:rsidRDefault="00CA5E21">
      <w:pPr>
        <w:spacing w:before="120" w:after="120" w:line="288" w:lineRule="auto"/>
      </w:pPr>
      <w:r>
        <w:rPr>
          <w:noProof/>
        </w:rPr>
        <w:object w:dxaOrig="8280" w:dyaOrig="3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5.8pt;height:183pt;mso-width-percent:0;mso-height-percent:0;mso-width-percent:0;mso-height-percent:0" o:ole="">
            <v:imagedata r:id="rId24" o:title=""/>
          </v:shape>
          <o:OLEObject Type="Embed" ProgID="Excel.Sheet.12" ShapeID="_x0000_i1025" DrawAspect="Icon" ObjectID="_1759752770" r:id="rId25"/>
        </w:object>
      </w:r>
    </w:p>
    <w:p w:rsidR="009102C1" w:rsidRDefault="009102C1">
      <w:pPr>
        <w:spacing w:before="120" w:after="120" w:line="288" w:lineRule="auto"/>
        <w:jc w:val="left"/>
      </w:pPr>
    </w:p>
    <w:p w:rsidR="007A3B87" w:rsidRDefault="007A3B87">
      <w:pPr>
        <w:spacing w:before="120" w:after="120" w:line="288" w:lineRule="auto"/>
        <w:jc w:val="left"/>
      </w:pPr>
    </w:p>
    <w:p w:rsidR="007A3B87" w:rsidRDefault="007A3B87">
      <w:pPr>
        <w:spacing w:before="120" w:after="120" w:line="288" w:lineRule="auto"/>
        <w:jc w:val="left"/>
      </w:pPr>
    </w:p>
    <w:p w:rsidR="007A3B87" w:rsidRDefault="007A3B87">
      <w:pPr>
        <w:spacing w:before="120" w:after="120" w:line="288" w:lineRule="auto"/>
        <w:jc w:val="left"/>
      </w:pP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762375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2A" w:rsidRDefault="00CC572A">
      <w:pPr>
        <w:spacing w:before="300" w:after="120" w:line="288" w:lineRule="auto"/>
        <w:jc w:val="left"/>
        <w:outlineLvl w:val="2"/>
        <w:rPr>
          <w:rFonts w:ascii="Arial" w:eastAsia="DengXian" w:hAnsi="Arial" w:cs="Arial"/>
          <w:color w:val="3370FF"/>
          <w:sz w:val="30"/>
        </w:rPr>
      </w:pPr>
    </w:p>
    <w:p w:rsidR="00CC572A" w:rsidRDefault="00CC572A">
      <w:pPr>
        <w:spacing w:before="300" w:after="120" w:line="288" w:lineRule="auto"/>
        <w:jc w:val="left"/>
        <w:outlineLvl w:val="2"/>
        <w:rPr>
          <w:rFonts w:ascii="Arial" w:eastAsia="DengXian" w:hAnsi="Arial" w:cs="Arial"/>
          <w:color w:val="3370FF"/>
          <w:sz w:val="30"/>
        </w:rPr>
      </w:pPr>
    </w:p>
    <w:p w:rsidR="009102C1" w:rsidRDefault="00B95E7C">
      <w:pPr>
        <w:spacing w:before="300" w:after="120" w:line="288" w:lineRule="auto"/>
        <w:jc w:val="left"/>
        <w:outlineLvl w:val="2"/>
      </w:pPr>
      <w:r>
        <w:rPr>
          <w:rFonts w:ascii="Arial" w:eastAsia="DengXian" w:hAnsi="Arial" w:cs="Arial"/>
          <w:color w:val="3370FF"/>
          <w:sz w:val="30"/>
        </w:rPr>
        <w:lastRenderedPageBreak/>
        <w:t xml:space="preserve">3.2 </w:t>
      </w:r>
      <w:r>
        <w:rPr>
          <w:rFonts w:ascii="Arial" w:eastAsia="DengXian" w:hAnsi="Arial" w:cs="Arial"/>
          <w:b/>
          <w:sz w:val="30"/>
        </w:rPr>
        <w:t>实验检查界面</w:t>
      </w:r>
    </w:p>
    <w:p w:rsidR="009102C1" w:rsidRDefault="00B95E7C">
      <w:pPr>
        <w:spacing w:before="120" w:after="120" w:line="288" w:lineRule="auto"/>
        <w:jc w:val="left"/>
        <w:rPr>
          <w:ins w:id="28" w:author="Microsoft Office User" w:date="2023-10-25T15:23:00Z"/>
        </w:rPr>
      </w:pPr>
      <w:r>
        <w:rPr>
          <w:noProof/>
        </w:rPr>
        <w:drawing>
          <wp:inline distT="0" distB="0" distL="0" distR="0">
            <wp:extent cx="5657850" cy="7543800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BD" w:rsidRDefault="006750BD">
      <w:pPr>
        <w:spacing w:before="120" w:after="120" w:line="288" w:lineRule="auto"/>
        <w:jc w:val="left"/>
      </w:pPr>
      <w:ins w:id="29" w:author="Microsoft Office User" w:date="2023-10-25T15:23:00Z">
        <w:r>
          <w:rPr>
            <w:rFonts w:hint="eastAsia"/>
          </w:rPr>
          <w:t>检查框中心与脑皮层相切（？</w:t>
        </w:r>
      </w:ins>
    </w:p>
    <w:p w:rsidR="009102C1" w:rsidRDefault="00B95E7C">
      <w:pPr>
        <w:numPr>
          <w:ilvl w:val="0"/>
          <w:numId w:val="31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选择</w:t>
      </w:r>
      <w:r>
        <w:rPr>
          <w:rFonts w:ascii="Arial" w:eastAsia="DengXian" w:hAnsi="Arial" w:cs="Arial"/>
          <w:sz w:val="22"/>
        </w:rPr>
        <w:t>HFS</w:t>
      </w:r>
      <w:r>
        <w:rPr>
          <w:rFonts w:ascii="Arial" w:eastAsia="DengXian" w:hAnsi="Arial" w:cs="Arial"/>
          <w:sz w:val="22"/>
        </w:rPr>
        <w:t>体位，从序列目录中找到并添加目标扫描序列：</w:t>
      </w:r>
      <w:ins w:id="30" w:author="Microsoft Office User" w:date="2023-10-25T15:21:00Z">
        <w:r w:rsidR="00585C2C">
          <w:rPr>
            <w:rFonts w:ascii="Arial" w:eastAsia="DengXian" w:hAnsi="Arial" w:cs="Arial" w:hint="eastAsia"/>
            <w:sz w:val="22"/>
          </w:rPr>
          <w:t>可以新建序列库</w:t>
        </w:r>
      </w:ins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905125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32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在参数卡区选择扫描头部线圈，并勾选继承线圈</w:t>
      </w:r>
      <w:r>
        <w:rPr>
          <w:rFonts w:ascii="Arial" w:eastAsia="DengXian" w:hAnsi="Arial" w:cs="Arial"/>
          <w:sz w:val="22"/>
        </w:rPr>
        <w:t>(Follow Coils)</w:t>
      </w:r>
      <w:r>
        <w:rPr>
          <w:rFonts w:ascii="Arial" w:eastAsia="DengXian" w:hAnsi="Arial" w:cs="Arial"/>
          <w:sz w:val="22"/>
        </w:rPr>
        <w:t>。</w:t>
      </w:r>
    </w:p>
    <w:p w:rsidR="009102C1" w:rsidRDefault="00B95E7C">
      <w:pPr>
        <w:numPr>
          <w:ilvl w:val="0"/>
          <w:numId w:val="33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点击协议控制按钮区域的</w:t>
      </w:r>
      <w:r>
        <w:rPr>
          <w:rFonts w:ascii="Arial" w:eastAsia="DengXian" w:hAnsi="Arial" w:cs="Arial"/>
          <w:sz w:val="22"/>
        </w:rPr>
        <w:t>continue</w:t>
      </w:r>
      <w:r>
        <w:rPr>
          <w:rFonts w:ascii="Arial" w:eastAsia="DengXian" w:hAnsi="Arial" w:cs="Arial"/>
          <w:sz w:val="22"/>
        </w:rPr>
        <w:t>然后开始扫描。</w:t>
      </w:r>
    </w:p>
    <w:p w:rsidR="009102C1" w:rsidRDefault="00B95E7C">
      <w:pPr>
        <w:spacing w:before="300" w:after="120" w:line="288" w:lineRule="auto"/>
        <w:jc w:val="left"/>
        <w:outlineLvl w:val="2"/>
      </w:pPr>
      <w:r>
        <w:rPr>
          <w:rFonts w:ascii="Arial" w:eastAsia="DengXian" w:hAnsi="Arial" w:cs="Arial"/>
          <w:color w:val="3370FF"/>
          <w:sz w:val="30"/>
        </w:rPr>
        <w:t xml:space="preserve">3.3 </w:t>
      </w:r>
      <w:r>
        <w:rPr>
          <w:rFonts w:ascii="Arial" w:eastAsia="DengXian" w:hAnsi="Arial" w:cs="Arial"/>
          <w:b/>
          <w:sz w:val="30"/>
        </w:rPr>
        <w:t>任务态</w:t>
      </w:r>
      <w:r>
        <w:rPr>
          <w:rFonts w:ascii="Arial" w:eastAsia="DengXian" w:hAnsi="Arial" w:cs="Arial"/>
          <w:b/>
          <w:sz w:val="30"/>
        </w:rPr>
        <w:t xml:space="preserve"> fMRI </w:t>
      </w:r>
      <w:r>
        <w:rPr>
          <w:rFonts w:ascii="Arial" w:eastAsia="DengXian" w:hAnsi="Arial" w:cs="Arial"/>
          <w:b/>
          <w:sz w:val="30"/>
        </w:rPr>
        <w:t>实验</w:t>
      </w:r>
    </w:p>
    <w:p w:rsidR="009102C1" w:rsidRDefault="00B95E7C">
      <w:pPr>
        <w:numPr>
          <w:ilvl w:val="0"/>
          <w:numId w:val="34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与受试者做好充分的沟通，扫描过程中充分利用语音系统，给予受试者清晰的提示。</w:t>
      </w:r>
    </w:p>
    <w:p w:rsidR="009102C1" w:rsidRDefault="00B95E7C">
      <w:pPr>
        <w:numPr>
          <w:ilvl w:val="0"/>
          <w:numId w:val="35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若进行</w:t>
      </w:r>
      <w:r>
        <w:rPr>
          <w:rFonts w:ascii="Arial" w:eastAsia="DengXian" w:hAnsi="Arial" w:cs="Arial"/>
          <w:sz w:val="22"/>
        </w:rPr>
        <w:t>finger tapping</w:t>
      </w:r>
      <w:r>
        <w:rPr>
          <w:rFonts w:ascii="Arial" w:eastAsia="DengXian" w:hAnsi="Arial" w:cs="Arial"/>
          <w:sz w:val="22"/>
        </w:rPr>
        <w:t>实验，告知受试者任务动作：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3124200" cy="1757362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spacing w:before="120" w:after="120" w:line="288" w:lineRule="auto"/>
        <w:jc w:val="center"/>
      </w:pPr>
      <w:r>
        <w:rPr>
          <w:rFonts w:ascii="Arial" w:eastAsia="DengXian" w:hAnsi="Arial" w:cs="Arial"/>
          <w:color w:val="8F959E"/>
          <w:sz w:val="22"/>
        </w:rPr>
        <w:t>finger tapping.gif</w:t>
      </w:r>
      <w:r>
        <w:rPr>
          <w:rFonts w:ascii="Arial" w:eastAsia="DengXian" w:hAnsi="Arial" w:cs="Arial"/>
          <w:color w:val="8F959E"/>
          <w:sz w:val="22"/>
        </w:rPr>
        <w:br/>
      </w:r>
    </w:p>
    <w:p w:rsidR="009102C1" w:rsidRDefault="00B95E7C">
      <w:pPr>
        <w:numPr>
          <w:ilvl w:val="0"/>
          <w:numId w:val="36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每个序列开始扫描前，语音提示受试者</w:t>
      </w:r>
      <w:r>
        <w:rPr>
          <w:rFonts w:ascii="Arial" w:eastAsia="DengXian" w:hAnsi="Arial" w:cs="Arial"/>
          <w:sz w:val="22"/>
        </w:rPr>
        <w:t>“</w:t>
      </w:r>
      <w:r>
        <w:rPr>
          <w:rFonts w:ascii="Arial" w:eastAsia="DengXian" w:hAnsi="Arial" w:cs="Arial"/>
          <w:sz w:val="22"/>
        </w:rPr>
        <w:t>接下来扫描</w:t>
      </w:r>
      <w:r>
        <w:rPr>
          <w:rFonts w:ascii="Arial" w:eastAsia="DengXian" w:hAnsi="Arial" w:cs="Arial"/>
          <w:sz w:val="22"/>
        </w:rPr>
        <w:t>xxx</w:t>
      </w:r>
      <w:r>
        <w:rPr>
          <w:rFonts w:ascii="Arial" w:eastAsia="DengXian" w:hAnsi="Arial" w:cs="Arial"/>
          <w:sz w:val="22"/>
        </w:rPr>
        <w:t>序列，用时大约</w:t>
      </w:r>
      <w:r>
        <w:rPr>
          <w:rFonts w:ascii="Arial" w:eastAsia="DengXian" w:hAnsi="Arial" w:cs="Arial"/>
          <w:sz w:val="22"/>
        </w:rPr>
        <w:t>xxx</w:t>
      </w:r>
      <w:r>
        <w:rPr>
          <w:rFonts w:ascii="Arial" w:eastAsia="DengXian" w:hAnsi="Arial" w:cs="Arial"/>
          <w:sz w:val="22"/>
        </w:rPr>
        <w:t>，扫描过程中请保持身体不动</w:t>
      </w:r>
      <w:r>
        <w:rPr>
          <w:rFonts w:ascii="Arial" w:eastAsia="DengXian" w:hAnsi="Arial" w:cs="Arial"/>
          <w:sz w:val="22"/>
        </w:rPr>
        <w:t xml:space="preserve">” </w:t>
      </w:r>
      <w:r>
        <w:rPr>
          <w:rFonts w:ascii="Arial" w:eastAsia="DengXian" w:hAnsi="Arial" w:cs="Arial"/>
          <w:sz w:val="22"/>
        </w:rPr>
        <w:t>，</w:t>
      </w:r>
      <w:r>
        <w:rPr>
          <w:rFonts w:ascii="Arial" w:eastAsia="DengXian" w:hAnsi="Arial" w:cs="Arial"/>
          <w:sz w:val="22"/>
        </w:rPr>
        <w:t>"</w:t>
      </w:r>
      <w:r>
        <w:rPr>
          <w:rFonts w:ascii="Arial" w:eastAsia="DengXian" w:hAnsi="Arial" w:cs="Arial"/>
          <w:sz w:val="22"/>
        </w:rPr>
        <w:t>请根据屏幕上的提示进行弹手指</w:t>
      </w:r>
      <w:r>
        <w:rPr>
          <w:rFonts w:ascii="Arial" w:eastAsia="DengXian" w:hAnsi="Arial" w:cs="Arial"/>
          <w:sz w:val="22"/>
        </w:rPr>
        <w:t>”</w:t>
      </w:r>
      <w:r>
        <w:rPr>
          <w:rFonts w:ascii="Arial" w:eastAsia="DengXian" w:hAnsi="Arial" w:cs="Arial"/>
          <w:sz w:val="22"/>
        </w:rPr>
        <w:t>，</w:t>
      </w:r>
      <w:r>
        <w:rPr>
          <w:rFonts w:ascii="Arial" w:eastAsia="DengXian" w:hAnsi="Arial" w:cs="Arial"/>
          <w:sz w:val="22"/>
        </w:rPr>
        <w:t>“</w:t>
      </w:r>
      <w:r>
        <w:rPr>
          <w:rFonts w:ascii="Arial" w:eastAsia="DengXian" w:hAnsi="Arial" w:cs="Arial"/>
          <w:sz w:val="22"/>
        </w:rPr>
        <w:t>请观看屏幕上播放的影片</w:t>
      </w:r>
      <w:r>
        <w:rPr>
          <w:rFonts w:ascii="Arial" w:eastAsia="DengXian" w:hAnsi="Arial" w:cs="Arial"/>
          <w:sz w:val="22"/>
        </w:rPr>
        <w:t>”</w:t>
      </w:r>
      <w:r>
        <w:rPr>
          <w:rFonts w:ascii="Arial" w:eastAsia="DengXian" w:hAnsi="Arial" w:cs="Arial"/>
          <w:sz w:val="22"/>
        </w:rPr>
        <w:t>，</w:t>
      </w:r>
      <w:r>
        <w:rPr>
          <w:rFonts w:ascii="Arial" w:eastAsia="DengXian" w:hAnsi="Arial" w:cs="Arial"/>
          <w:sz w:val="22"/>
        </w:rPr>
        <w:t>“</w:t>
      </w:r>
      <w:r>
        <w:rPr>
          <w:rFonts w:ascii="Arial" w:eastAsia="DengXian" w:hAnsi="Arial" w:cs="Arial"/>
          <w:sz w:val="22"/>
        </w:rPr>
        <w:t>屏幕为黑屏时请保持静息状态，身体不动，呼吸稳定</w:t>
      </w:r>
      <w:r>
        <w:rPr>
          <w:rFonts w:ascii="Arial" w:eastAsia="DengXian" w:hAnsi="Arial" w:cs="Arial"/>
          <w:sz w:val="22"/>
        </w:rPr>
        <w:t>”</w:t>
      </w:r>
    </w:p>
    <w:p w:rsidR="009102C1" w:rsidRDefault="00B95E7C">
      <w:pPr>
        <w:numPr>
          <w:ilvl w:val="0"/>
          <w:numId w:val="37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打开美德脑功能视听觉刺激系统开关、显示器、系统总控台的同步复位按钮</w:t>
      </w:r>
    </w:p>
    <w:p w:rsidR="009102C1" w:rsidRDefault="00B95E7C">
      <w:pPr>
        <w:numPr>
          <w:ilvl w:val="0"/>
          <w:numId w:val="38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安全进入扫描间，打开磁兼容液晶显示器电源，从储物箱中拿出音频驱动盒，给耳机的耳塞套上一次性保护套</w:t>
      </w:r>
    </w:p>
    <w:p w:rsidR="009102C1" w:rsidRDefault="00B95E7C">
      <w:pPr>
        <w:numPr>
          <w:ilvl w:val="0"/>
          <w:numId w:val="39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lastRenderedPageBreak/>
        <w:t>给被试带上耳机，并测试音量被试是否能听见</w:t>
      </w:r>
    </w:p>
    <w:p w:rsidR="009102C1" w:rsidRDefault="00B95E7C">
      <w:pPr>
        <w:numPr>
          <w:ilvl w:val="0"/>
          <w:numId w:val="40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扫描完定位项与结构项序列后，扫描任务态</w:t>
      </w:r>
      <w:r>
        <w:rPr>
          <w:rFonts w:ascii="Arial" w:eastAsia="DengXian" w:hAnsi="Arial" w:cs="Arial"/>
          <w:sz w:val="22"/>
        </w:rPr>
        <w:t>fMRI</w:t>
      </w:r>
      <w:r>
        <w:rPr>
          <w:rFonts w:ascii="Arial" w:eastAsia="DengXian" w:hAnsi="Arial" w:cs="Arial"/>
          <w:sz w:val="22"/>
        </w:rPr>
        <w:t>序列之前，打开脑功能视听觉刺激系统主机的目录，找到最新的</w:t>
      </w:r>
      <w:r>
        <w:rPr>
          <w:rFonts w:ascii="Arial" w:eastAsia="DengXian" w:hAnsi="Arial" w:cs="Arial"/>
          <w:sz w:val="22"/>
        </w:rPr>
        <w:t>sti_fingerTap.exe(</w:t>
      </w:r>
      <w:r>
        <w:rPr>
          <w:rFonts w:ascii="Arial" w:eastAsia="DengXian" w:hAnsi="Arial" w:cs="Arial"/>
          <w:sz w:val="22"/>
        </w:rPr>
        <w:t>已设计好的任务程序</w:t>
      </w:r>
      <w:r>
        <w:rPr>
          <w:rFonts w:ascii="Arial" w:eastAsia="DengXian" w:hAnsi="Arial" w:cs="Arial"/>
          <w:sz w:val="22"/>
        </w:rPr>
        <w:t>)</w:t>
      </w:r>
      <w:r>
        <w:rPr>
          <w:rFonts w:ascii="Arial" w:eastAsia="DengXian" w:hAnsi="Arial" w:cs="Arial"/>
          <w:sz w:val="22"/>
        </w:rPr>
        <w:t>，按</w:t>
      </w:r>
      <w:proofErr w:type="spellStart"/>
      <w:r>
        <w:rPr>
          <w:rFonts w:ascii="Arial" w:eastAsia="DengXian" w:hAnsi="Arial" w:cs="Arial"/>
          <w:sz w:val="22"/>
        </w:rPr>
        <w:t>win+P</w:t>
      </w:r>
      <w:proofErr w:type="spellEnd"/>
      <w:r>
        <w:rPr>
          <w:rFonts w:ascii="Arial" w:eastAsia="DengXian" w:hAnsi="Arial" w:cs="Arial"/>
          <w:sz w:val="22"/>
        </w:rPr>
        <w:t>键确认扩展模式为</w:t>
      </w:r>
      <w:r>
        <w:rPr>
          <w:rFonts w:ascii="Arial" w:eastAsia="DengXian" w:hAnsi="Arial" w:cs="Arial"/>
          <w:sz w:val="22"/>
        </w:rPr>
        <w:t>“</w:t>
      </w:r>
      <w:r>
        <w:rPr>
          <w:rFonts w:ascii="Arial" w:eastAsia="DengXian" w:hAnsi="Arial" w:cs="Arial"/>
          <w:sz w:val="22"/>
        </w:rPr>
        <w:t>复制</w:t>
      </w:r>
      <w:r>
        <w:rPr>
          <w:rFonts w:ascii="Arial" w:eastAsia="DengXian" w:hAnsi="Arial" w:cs="Arial"/>
          <w:sz w:val="22"/>
        </w:rPr>
        <w:t>”</w:t>
      </w:r>
      <w:r>
        <w:rPr>
          <w:rFonts w:ascii="Arial" w:eastAsia="DengXian" w:hAnsi="Arial" w:cs="Arial"/>
          <w:sz w:val="22"/>
        </w:rPr>
        <w:t>，双击</w:t>
      </w:r>
      <w:r>
        <w:rPr>
          <w:rFonts w:ascii="Arial" w:eastAsia="DengXian" w:hAnsi="Arial" w:cs="Arial"/>
          <w:sz w:val="22"/>
        </w:rPr>
        <w:t>exe</w:t>
      </w:r>
      <w:r>
        <w:rPr>
          <w:rFonts w:ascii="Arial" w:eastAsia="DengXian" w:hAnsi="Arial" w:cs="Arial"/>
          <w:sz w:val="22"/>
        </w:rPr>
        <w:t>运行</w:t>
      </w:r>
    </w:p>
    <w:p w:rsidR="009102C1" w:rsidRDefault="00B95E7C">
      <w:pPr>
        <w:numPr>
          <w:ilvl w:val="0"/>
          <w:numId w:val="41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按照提示分别输入</w:t>
      </w:r>
      <w:r>
        <w:rPr>
          <w:rFonts w:ascii="Arial" w:eastAsia="DengXian" w:hAnsi="Arial" w:cs="Arial"/>
          <w:sz w:val="22"/>
        </w:rPr>
        <w:t>Session Name</w:t>
      </w:r>
      <w:r>
        <w:rPr>
          <w:rFonts w:ascii="Arial" w:eastAsia="DengXian" w:hAnsi="Arial" w:cs="Arial"/>
          <w:sz w:val="22"/>
        </w:rPr>
        <w:t>，确认命名正确后点击</w:t>
      </w:r>
      <w:r>
        <w:rPr>
          <w:rFonts w:ascii="Arial" w:eastAsia="DengXian" w:hAnsi="Arial" w:cs="Arial"/>
          <w:sz w:val="22"/>
        </w:rPr>
        <w:t>OK</w:t>
      </w:r>
      <w:r>
        <w:rPr>
          <w:rFonts w:ascii="Arial" w:eastAsia="DengXian" w:hAnsi="Arial" w:cs="Arial"/>
          <w:sz w:val="22"/>
        </w:rPr>
        <w:t>开始运行程序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3914775" cy="2219325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42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扫描间内显示器和主机屏幕同步显示，提示实验任务准备开始，确保总控台触发按键打开，</w:t>
      </w:r>
      <w:r w:rsidR="007344B7">
        <w:rPr>
          <w:rFonts w:ascii="Arial" w:eastAsia="DengXian" w:hAnsi="Arial" w:cs="Arial" w:hint="eastAsia"/>
          <w:sz w:val="22"/>
        </w:rPr>
        <w:t>调整内</w:t>
      </w:r>
      <w:r>
        <w:rPr>
          <w:rFonts w:ascii="Arial" w:eastAsia="DengXian" w:hAnsi="Arial" w:cs="Arial"/>
          <w:sz w:val="22"/>
        </w:rPr>
        <w:t>外麦克风音量，此时可以开始任务态序列的扫描</w:t>
      </w:r>
    </w:p>
    <w:p w:rsidR="009102C1" w:rsidRDefault="00B95E7C">
      <w:pPr>
        <w:numPr>
          <w:ilvl w:val="0"/>
          <w:numId w:val="43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正式任务态扫描开始后，受试者需根据屏幕上的提示进行若干段的连续弹手指操作，无任务时屏幕为黑屏，提醒受试者保持静息状态，并及时给予语音提示</w:t>
      </w:r>
    </w:p>
    <w:p w:rsidR="009102C1" w:rsidRDefault="00B95E7C">
      <w:pPr>
        <w:numPr>
          <w:ilvl w:val="0"/>
          <w:numId w:val="44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任务程序运行完毕自动结束后，数据保存在</w:t>
      </w:r>
      <w:r>
        <w:rPr>
          <w:rFonts w:ascii="Arial" w:eastAsia="DengXian" w:hAnsi="Arial" w:cs="Arial"/>
          <w:sz w:val="22"/>
        </w:rPr>
        <w:t>exe</w:t>
      </w:r>
      <w:r>
        <w:rPr>
          <w:rFonts w:ascii="Arial" w:eastAsia="DengXian" w:hAnsi="Arial" w:cs="Arial"/>
          <w:sz w:val="22"/>
        </w:rPr>
        <w:t>程序同级文件夹</w:t>
      </w:r>
      <w:r>
        <w:rPr>
          <w:rFonts w:ascii="Arial" w:eastAsia="DengXian" w:hAnsi="Arial" w:cs="Arial"/>
          <w:sz w:val="22"/>
        </w:rPr>
        <w:t>results</w:t>
      </w:r>
      <w:r>
        <w:rPr>
          <w:rFonts w:ascii="Arial" w:eastAsia="DengXian" w:hAnsi="Arial" w:cs="Arial"/>
          <w:sz w:val="22"/>
        </w:rPr>
        <w:t>下。完成所有序列扫描，点击</w:t>
      </w:r>
      <w:r>
        <w:rPr>
          <w:rFonts w:ascii="Arial" w:eastAsia="DengXian" w:hAnsi="Arial" w:cs="Arial"/>
          <w:sz w:val="22"/>
        </w:rPr>
        <w:t>End Exam</w:t>
      </w:r>
      <w:r>
        <w:rPr>
          <w:rFonts w:ascii="Arial" w:eastAsia="DengXian" w:hAnsi="Arial" w:cs="Arial"/>
          <w:sz w:val="22"/>
        </w:rPr>
        <w:t>并提示受试者实验结束，可以活动身体</w:t>
      </w:r>
    </w:p>
    <w:p w:rsidR="009102C1" w:rsidRDefault="00B95E7C">
      <w:pPr>
        <w:spacing w:before="320" w:after="120" w:line="288" w:lineRule="auto"/>
        <w:jc w:val="left"/>
        <w:outlineLvl w:val="1"/>
      </w:pPr>
      <w:r>
        <w:rPr>
          <w:rFonts w:ascii="Arial" w:eastAsia="DengXian" w:hAnsi="Arial" w:cs="Arial"/>
          <w:color w:val="3370FF"/>
          <w:sz w:val="32"/>
        </w:rPr>
        <w:t xml:space="preserve">4. </w:t>
      </w:r>
      <w:r>
        <w:rPr>
          <w:rFonts w:ascii="Arial" w:eastAsia="DengXian" w:hAnsi="Arial" w:cs="Arial"/>
          <w:b/>
          <w:sz w:val="32"/>
        </w:rPr>
        <w:t>实验结束</w:t>
      </w:r>
    </w:p>
    <w:p w:rsidR="009102C1" w:rsidRDefault="00B95E7C">
      <w:pPr>
        <w:numPr>
          <w:ilvl w:val="0"/>
          <w:numId w:val="45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扫描结束后，在扫描间外按下出床按钮。（</w:t>
      </w:r>
      <w:r>
        <w:rPr>
          <w:rFonts w:ascii="Arial" w:eastAsia="DengXian" w:hAnsi="Arial" w:cs="Arial"/>
          <w:b/>
          <w:sz w:val="22"/>
        </w:rPr>
        <w:t>注意</w:t>
      </w:r>
      <w:r>
        <w:rPr>
          <w:rFonts w:ascii="Arial" w:eastAsia="DengXian" w:hAnsi="Arial" w:cs="Arial"/>
          <w:sz w:val="22"/>
        </w:rPr>
        <w:t>：进行核磁兼容脑电实验时不能一键出床，需要实验人员进入扫描间将脑电帽和放大器断开连接后方可出床）</w:t>
      </w:r>
    </w:p>
    <w:p w:rsidR="009102C1" w:rsidRDefault="00B95E7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91050" cy="3019425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C1" w:rsidRDefault="00B95E7C">
      <w:pPr>
        <w:numPr>
          <w:ilvl w:val="0"/>
          <w:numId w:val="46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实验人员进入扫描间告知受试者实验结束，取下头线圈，将毯子、耳机、呼吸脉搏检测模块、软垫、沙包等设备放回原位，恢复检查床初始状态，将一次性隔离垫撕下扔掉。</w:t>
      </w:r>
    </w:p>
    <w:p w:rsidR="009102C1" w:rsidRDefault="00B95E7C">
      <w:pPr>
        <w:numPr>
          <w:ilvl w:val="0"/>
          <w:numId w:val="47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在实验知情同意书上签字并将交给受试者，护送受试者离开实验室，叮嘱如有异常或不适及时联系实验人员。</w:t>
      </w:r>
    </w:p>
    <w:p w:rsidR="009102C1" w:rsidRDefault="00B95E7C">
      <w:pPr>
        <w:numPr>
          <w:ilvl w:val="0"/>
          <w:numId w:val="48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将呼吸脉搏检测模块电池、脑电设备电池（如有）拿出扫描间进行充电。</w:t>
      </w:r>
    </w:p>
    <w:p w:rsidR="009102C1" w:rsidRDefault="00B95E7C">
      <w:pPr>
        <w:numPr>
          <w:ilvl w:val="0"/>
          <w:numId w:val="49"/>
        </w:numPr>
        <w:spacing w:before="120" w:after="120" w:line="288" w:lineRule="auto"/>
        <w:jc w:val="left"/>
      </w:pPr>
      <w:r>
        <w:rPr>
          <w:rFonts w:ascii="Arial" w:eastAsia="DengXian" w:hAnsi="Arial" w:cs="Arial"/>
          <w:sz w:val="22"/>
        </w:rPr>
        <w:t>硬件设备归位完毕后，及时拷贝实验原始数据，数据在</w:t>
      </w:r>
      <w:r>
        <w:rPr>
          <w:rFonts w:ascii="Arial" w:eastAsia="DengXian" w:hAnsi="Arial" w:cs="Arial"/>
          <w:sz w:val="22"/>
        </w:rPr>
        <w:t>exe</w:t>
      </w:r>
      <w:r>
        <w:rPr>
          <w:rFonts w:ascii="Arial" w:eastAsia="DengXian" w:hAnsi="Arial" w:cs="Arial"/>
          <w:sz w:val="22"/>
        </w:rPr>
        <w:t>文件目录下的</w:t>
      </w:r>
      <w:r>
        <w:rPr>
          <w:rFonts w:ascii="Arial" w:eastAsia="DengXian" w:hAnsi="Arial" w:cs="Arial"/>
          <w:sz w:val="22"/>
        </w:rPr>
        <w:t>results</w:t>
      </w:r>
      <w:r>
        <w:rPr>
          <w:rFonts w:ascii="Arial" w:eastAsia="DengXian" w:hAnsi="Arial" w:cs="Arial"/>
          <w:sz w:val="22"/>
        </w:rPr>
        <w:t>文件夹，填写实验室记录表，做好实验记录，系统终端关闭受试者档案。</w:t>
      </w:r>
    </w:p>
    <w:p w:rsidR="009102C1" w:rsidRDefault="00B95E7C">
      <w:pPr>
        <w:spacing w:before="320" w:after="120" w:line="288" w:lineRule="auto"/>
        <w:jc w:val="left"/>
        <w:outlineLvl w:val="1"/>
      </w:pPr>
      <w:r>
        <w:rPr>
          <w:rFonts w:ascii="Arial" w:eastAsia="DengXian" w:hAnsi="Arial" w:cs="Arial"/>
          <w:color w:val="3370FF"/>
          <w:sz w:val="32"/>
        </w:rPr>
        <w:t xml:space="preserve">5. </w:t>
      </w:r>
      <w:r>
        <w:rPr>
          <w:rFonts w:ascii="Arial" w:eastAsia="DengXian" w:hAnsi="Arial" w:cs="Arial"/>
          <w:b/>
          <w:sz w:val="32"/>
        </w:rPr>
        <w:t>Reference</w:t>
      </w:r>
    </w:p>
    <w:p w:rsidR="009102C1" w:rsidRDefault="00B95E7C">
      <w:pPr>
        <w:spacing w:before="120" w:after="120" w:line="288" w:lineRule="auto"/>
        <w:jc w:val="left"/>
      </w:pPr>
      <w:proofErr w:type="spellStart"/>
      <w:r>
        <w:rPr>
          <w:rFonts w:ascii="Arial" w:eastAsia="DengXian" w:hAnsi="Arial" w:cs="Arial"/>
          <w:sz w:val="22"/>
        </w:rPr>
        <w:t>uMR</w:t>
      </w:r>
      <w:proofErr w:type="spellEnd"/>
      <w:r>
        <w:rPr>
          <w:rFonts w:ascii="Arial" w:eastAsia="DengXian" w:hAnsi="Arial" w:cs="Arial"/>
          <w:sz w:val="22"/>
        </w:rPr>
        <w:t xml:space="preserve"> 890_</w:t>
      </w:r>
      <w:r>
        <w:rPr>
          <w:rFonts w:ascii="Arial" w:eastAsia="DengXian" w:hAnsi="Arial" w:cs="Arial"/>
          <w:sz w:val="22"/>
        </w:rPr>
        <w:t>系统操作手册</w:t>
      </w:r>
      <w:hyperlink r:id="rId32">
        <w:r>
          <w:rPr>
            <w:rFonts w:ascii="Arial" w:eastAsia="DengXian" w:hAnsi="Arial" w:cs="Arial"/>
            <w:color w:val="3370FF"/>
            <w:sz w:val="22"/>
            <w:u w:val="single"/>
          </w:rPr>
          <w:t>V01-ES.pdf</w:t>
        </w:r>
      </w:hyperlink>
    </w:p>
    <w:p w:rsidR="00EE44AE" w:rsidRDefault="00EE44AE">
      <w:pPr>
        <w:spacing w:before="120" w:after="120" w:line="288" w:lineRule="auto"/>
        <w:jc w:val="left"/>
        <w:rPr>
          <w:ins w:id="31" w:author="Microsoft Office User" w:date="2023-10-25T15:24:00Z"/>
        </w:rPr>
      </w:pPr>
    </w:p>
    <w:p w:rsidR="00EE44AE" w:rsidRDefault="00EE44AE">
      <w:pPr>
        <w:widowControl/>
        <w:jc w:val="left"/>
        <w:rPr>
          <w:ins w:id="32" w:author="Microsoft Office User" w:date="2023-10-25T15:24:00Z"/>
        </w:rPr>
      </w:pPr>
      <w:ins w:id="33" w:author="Microsoft Office User" w:date="2023-10-25T15:24:00Z">
        <w:r>
          <w:br w:type="page"/>
        </w:r>
      </w:ins>
    </w:p>
    <w:p w:rsidR="009102C1" w:rsidRDefault="00EE44AE">
      <w:pPr>
        <w:spacing w:before="120" w:after="120" w:line="288" w:lineRule="auto"/>
        <w:jc w:val="left"/>
        <w:rPr>
          <w:ins w:id="34" w:author="Microsoft Office User" w:date="2023-10-25T15:25:00Z"/>
        </w:rPr>
      </w:pPr>
      <w:ins w:id="35" w:author="Microsoft Office User" w:date="2023-10-25T15:24:00Z">
        <w:r>
          <w:lastRenderedPageBreak/>
          <w:t>fMRI</w:t>
        </w:r>
        <w:r>
          <w:rPr>
            <w:rFonts w:hint="eastAsia"/>
          </w:rPr>
          <w:t>概述：</w:t>
        </w:r>
      </w:ins>
    </w:p>
    <w:p w:rsidR="00EE44AE" w:rsidRDefault="00EE44AE">
      <w:pPr>
        <w:spacing w:before="120" w:after="120" w:line="288" w:lineRule="auto"/>
        <w:jc w:val="left"/>
        <w:rPr>
          <w:ins w:id="36" w:author="Microsoft Office User" w:date="2023-10-25T15:26:00Z"/>
        </w:rPr>
      </w:pPr>
      <w:ins w:id="37" w:author="Microsoft Office User" w:date="2023-10-25T15:25:00Z">
        <w:r w:rsidRPr="00EE44AE">
          <w:t>功能磁共振成像（fMRI）是一种间接测量神经脑活动的方法。通过检测与血流相关的变化来测量它，即血氧水平依赖性（BOLD）</w:t>
        </w:r>
        <w:r>
          <w:rPr>
            <w:rFonts w:hint="eastAsia"/>
          </w:rPr>
          <w:t>contrast</w:t>
        </w:r>
        <w:r w:rsidRPr="00EE44AE">
          <w:t>。其最重要的优点是空间分辨率。标准功能磁共振成像扫描仪以 3 毫米的空间分辨率来估计大脑活动，而专用仪器则将极限推向亚毫米范围。</w:t>
        </w:r>
      </w:ins>
      <w:ins w:id="38" w:author="Microsoft Office User" w:date="2023-10-25T15:26:00Z">
        <w:r>
          <w:rPr>
            <w:rFonts w:hint="eastAsia"/>
          </w:rPr>
          <w:t>f</w:t>
        </w:r>
        <w:r>
          <w:t>MRI</w:t>
        </w:r>
        <w:r>
          <w:rPr>
            <w:rFonts w:hint="eastAsia"/>
          </w:rPr>
          <w:t>如何检测BOLD？</w:t>
        </w:r>
      </w:ins>
    </w:p>
    <w:p w:rsidR="00EE44AE" w:rsidRDefault="00EE44AE">
      <w:pPr>
        <w:spacing w:before="120" w:after="120" w:line="288" w:lineRule="auto"/>
        <w:jc w:val="left"/>
        <w:rPr>
          <w:rFonts w:hint="eastAsia"/>
        </w:rPr>
      </w:pPr>
      <w:ins w:id="39" w:author="Microsoft Office User" w:date="2023-10-25T15:26:00Z">
        <w:r w:rsidRPr="00EE44AE">
          <w:t>因为血红蛋白在氧合时由于铁-氧结合位点相关的构象变化而具有不同的磁性。虽然氧合血红蛋白是抗磁性的，但脱氧血红蛋白是顺磁性的，并使其周围的磁场发生畸变。磁场失真导致氢核共振信号更快地下降。相对于脱氧血红蛋白，高浓度的氧合血红蛋白可以产生更稳定的局部磁场，因而信号更强。因此，fMRI是一种基于氧合和脱氧血红蛋白比例测量相对信号的技术。这突出了基线控制条件对于fMRI实验的重要性，因为它是一种相对测量。fMRI具有全脑覆盖和良好的空间分辨率等特点，但时间分辨率相对较低。MRI的精度与磁场中产生的梯度有关，梯度会改变氢核吸收的特定射频。因此，它对运动高度敏感，需要参与者静躺在扫描仪内。</w:t>
        </w:r>
      </w:ins>
    </w:p>
    <w:sectPr w:rsidR="00EE44AE">
      <w:headerReference w:type="default" r:id="rId33"/>
      <w:footerReference w:type="default" r:id="rId34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A5E21" w:rsidRDefault="00CA5E21">
      <w:r>
        <w:separator/>
      </w:r>
    </w:p>
  </w:endnote>
  <w:endnote w:type="continuationSeparator" w:id="0">
    <w:p w:rsidR="00CA5E21" w:rsidRDefault="00CA5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102C1" w:rsidRDefault="009102C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A5E21" w:rsidRDefault="00CA5E21">
      <w:r>
        <w:separator/>
      </w:r>
    </w:p>
  </w:footnote>
  <w:footnote w:type="continuationSeparator" w:id="0">
    <w:p w:rsidR="00CA5E21" w:rsidRDefault="00CA5E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102C1" w:rsidRDefault="009102C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631"/>
    <w:multiLevelType w:val="multilevel"/>
    <w:tmpl w:val="64E2889C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A22214"/>
    <w:multiLevelType w:val="multilevel"/>
    <w:tmpl w:val="122A2882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034F9B"/>
    <w:multiLevelType w:val="multilevel"/>
    <w:tmpl w:val="45C06544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F90412D"/>
    <w:multiLevelType w:val="multilevel"/>
    <w:tmpl w:val="5BFA05A0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0873D05"/>
    <w:multiLevelType w:val="multilevel"/>
    <w:tmpl w:val="40C66254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1826C0B"/>
    <w:multiLevelType w:val="multilevel"/>
    <w:tmpl w:val="7E588B3C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7B11388"/>
    <w:multiLevelType w:val="multilevel"/>
    <w:tmpl w:val="E22C43A4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B901ED6"/>
    <w:multiLevelType w:val="multilevel"/>
    <w:tmpl w:val="7A383054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C7A2F91"/>
    <w:multiLevelType w:val="multilevel"/>
    <w:tmpl w:val="FDA682FC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CFE6EB8"/>
    <w:multiLevelType w:val="multilevel"/>
    <w:tmpl w:val="D236DBD6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0DB3051"/>
    <w:multiLevelType w:val="multilevel"/>
    <w:tmpl w:val="A986E4E0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0F5220B"/>
    <w:multiLevelType w:val="multilevel"/>
    <w:tmpl w:val="4E267514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3787758"/>
    <w:multiLevelType w:val="multilevel"/>
    <w:tmpl w:val="7E727E00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56134CC"/>
    <w:multiLevelType w:val="multilevel"/>
    <w:tmpl w:val="7D7EDBAC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997364B"/>
    <w:multiLevelType w:val="multilevel"/>
    <w:tmpl w:val="47260952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B2146D7"/>
    <w:multiLevelType w:val="multilevel"/>
    <w:tmpl w:val="CC78C60E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BFA3F47"/>
    <w:multiLevelType w:val="multilevel"/>
    <w:tmpl w:val="9536BFE4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CB26FE4"/>
    <w:multiLevelType w:val="multilevel"/>
    <w:tmpl w:val="AFDAD3D2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E19307F"/>
    <w:multiLevelType w:val="multilevel"/>
    <w:tmpl w:val="75E8BADC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5930194"/>
    <w:multiLevelType w:val="multilevel"/>
    <w:tmpl w:val="63DA2092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83D3310"/>
    <w:multiLevelType w:val="multilevel"/>
    <w:tmpl w:val="567C59A8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A9D6BC6"/>
    <w:multiLevelType w:val="multilevel"/>
    <w:tmpl w:val="911A0D12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E724E6E"/>
    <w:multiLevelType w:val="multilevel"/>
    <w:tmpl w:val="43FC6D42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00129A2"/>
    <w:multiLevelType w:val="multilevel"/>
    <w:tmpl w:val="BD30894C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2F5744E"/>
    <w:multiLevelType w:val="multilevel"/>
    <w:tmpl w:val="30F46F00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3B96325"/>
    <w:multiLevelType w:val="multilevel"/>
    <w:tmpl w:val="91BE8D4C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55F05C7"/>
    <w:multiLevelType w:val="multilevel"/>
    <w:tmpl w:val="B6E068A6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6295FC1"/>
    <w:multiLevelType w:val="multilevel"/>
    <w:tmpl w:val="61CA01AC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B314DF4"/>
    <w:multiLevelType w:val="multilevel"/>
    <w:tmpl w:val="84F8B12E"/>
    <w:lvl w:ilvl="0">
      <w:start w:val="1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B89122A"/>
    <w:multiLevelType w:val="multilevel"/>
    <w:tmpl w:val="22685322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D75403C"/>
    <w:multiLevelType w:val="multilevel"/>
    <w:tmpl w:val="06DA28B0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FE66E27"/>
    <w:multiLevelType w:val="multilevel"/>
    <w:tmpl w:val="403A5242"/>
    <w:lvl w:ilvl="0">
      <w:start w:val="1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5E732B"/>
    <w:multiLevelType w:val="multilevel"/>
    <w:tmpl w:val="F59CFD40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B952B01"/>
    <w:multiLevelType w:val="multilevel"/>
    <w:tmpl w:val="05167BD6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C266C0E"/>
    <w:multiLevelType w:val="multilevel"/>
    <w:tmpl w:val="6D245692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05D0858"/>
    <w:multiLevelType w:val="multilevel"/>
    <w:tmpl w:val="AB7C2438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2036279"/>
    <w:multiLevelType w:val="multilevel"/>
    <w:tmpl w:val="EA403684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3184E77"/>
    <w:multiLevelType w:val="multilevel"/>
    <w:tmpl w:val="FAA0916E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8793448"/>
    <w:multiLevelType w:val="multilevel"/>
    <w:tmpl w:val="BAB2EE74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888789E"/>
    <w:multiLevelType w:val="multilevel"/>
    <w:tmpl w:val="2C4A6DEC"/>
    <w:lvl w:ilvl="0">
      <w:start w:val="1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E1623AA"/>
    <w:multiLevelType w:val="multilevel"/>
    <w:tmpl w:val="F01C0014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E6F57EC"/>
    <w:multiLevelType w:val="multilevel"/>
    <w:tmpl w:val="A3D0E7C6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8703A7E"/>
    <w:multiLevelType w:val="multilevel"/>
    <w:tmpl w:val="7EF88A9E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8CE3A2B"/>
    <w:multiLevelType w:val="multilevel"/>
    <w:tmpl w:val="829864B4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795A4B77"/>
    <w:multiLevelType w:val="multilevel"/>
    <w:tmpl w:val="BDB434EA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B0D6EBD"/>
    <w:multiLevelType w:val="multilevel"/>
    <w:tmpl w:val="2A100916"/>
    <w:lvl w:ilvl="0">
      <w:start w:val="1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B5129D0"/>
    <w:multiLevelType w:val="multilevel"/>
    <w:tmpl w:val="A2CE23D2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7F5B1B17"/>
    <w:multiLevelType w:val="multilevel"/>
    <w:tmpl w:val="CD6ADA92"/>
    <w:lvl w:ilvl="0">
      <w:start w:val="1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7F8D087F"/>
    <w:multiLevelType w:val="multilevel"/>
    <w:tmpl w:val="4874F4A8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880244023">
    <w:abstractNumId w:val="3"/>
  </w:num>
  <w:num w:numId="2" w16cid:durableId="1971090181">
    <w:abstractNumId w:val="5"/>
  </w:num>
  <w:num w:numId="3" w16cid:durableId="1329673660">
    <w:abstractNumId w:val="1"/>
  </w:num>
  <w:num w:numId="4" w16cid:durableId="508299752">
    <w:abstractNumId w:val="21"/>
  </w:num>
  <w:num w:numId="5" w16cid:durableId="280961204">
    <w:abstractNumId w:val="40"/>
  </w:num>
  <w:num w:numId="6" w16cid:durableId="1065182967">
    <w:abstractNumId w:val="15"/>
  </w:num>
  <w:num w:numId="7" w16cid:durableId="262958768">
    <w:abstractNumId w:val="36"/>
  </w:num>
  <w:num w:numId="8" w16cid:durableId="2108849236">
    <w:abstractNumId w:val="34"/>
  </w:num>
  <w:num w:numId="9" w16cid:durableId="638265757">
    <w:abstractNumId w:val="32"/>
  </w:num>
  <w:num w:numId="10" w16cid:durableId="2057848595">
    <w:abstractNumId w:val="13"/>
  </w:num>
  <w:num w:numId="11" w16cid:durableId="336078818">
    <w:abstractNumId w:val="43"/>
  </w:num>
  <w:num w:numId="12" w16cid:durableId="667055240">
    <w:abstractNumId w:val="37"/>
  </w:num>
  <w:num w:numId="13" w16cid:durableId="304895586">
    <w:abstractNumId w:val="26"/>
  </w:num>
  <w:num w:numId="14" w16cid:durableId="613290220">
    <w:abstractNumId w:val="2"/>
  </w:num>
  <w:num w:numId="15" w16cid:durableId="1828663069">
    <w:abstractNumId w:val="22"/>
  </w:num>
  <w:num w:numId="16" w16cid:durableId="1890604368">
    <w:abstractNumId w:val="41"/>
  </w:num>
  <w:num w:numId="17" w16cid:durableId="644429299">
    <w:abstractNumId w:val="17"/>
  </w:num>
  <w:num w:numId="18" w16cid:durableId="1278757892">
    <w:abstractNumId w:val="33"/>
  </w:num>
  <w:num w:numId="19" w16cid:durableId="1628583457">
    <w:abstractNumId w:val="4"/>
  </w:num>
  <w:num w:numId="20" w16cid:durableId="673150183">
    <w:abstractNumId w:val="35"/>
  </w:num>
  <w:num w:numId="21" w16cid:durableId="396173643">
    <w:abstractNumId w:val="45"/>
  </w:num>
  <w:num w:numId="22" w16cid:durableId="1611469692">
    <w:abstractNumId w:val="47"/>
  </w:num>
  <w:num w:numId="23" w16cid:durableId="1964574881">
    <w:abstractNumId w:val="39"/>
  </w:num>
  <w:num w:numId="24" w16cid:durableId="175658554">
    <w:abstractNumId w:val="28"/>
  </w:num>
  <w:num w:numId="25" w16cid:durableId="1779369259">
    <w:abstractNumId w:val="31"/>
  </w:num>
  <w:num w:numId="26" w16cid:durableId="1748844927">
    <w:abstractNumId w:val="8"/>
  </w:num>
  <w:num w:numId="27" w16cid:durableId="2108231738">
    <w:abstractNumId w:val="24"/>
  </w:num>
  <w:num w:numId="28" w16cid:durableId="943457458">
    <w:abstractNumId w:val="42"/>
  </w:num>
  <w:num w:numId="29" w16cid:durableId="1856529082">
    <w:abstractNumId w:val="18"/>
  </w:num>
  <w:num w:numId="30" w16cid:durableId="1329598189">
    <w:abstractNumId w:val="7"/>
  </w:num>
  <w:num w:numId="31" w16cid:durableId="626669798">
    <w:abstractNumId w:val="23"/>
  </w:num>
  <w:num w:numId="32" w16cid:durableId="400258205">
    <w:abstractNumId w:val="29"/>
  </w:num>
  <w:num w:numId="33" w16cid:durableId="113791605">
    <w:abstractNumId w:val="30"/>
  </w:num>
  <w:num w:numId="34" w16cid:durableId="164632316">
    <w:abstractNumId w:val="14"/>
  </w:num>
  <w:num w:numId="35" w16cid:durableId="695421359">
    <w:abstractNumId w:val="38"/>
  </w:num>
  <w:num w:numId="36" w16cid:durableId="1887182317">
    <w:abstractNumId w:val="27"/>
  </w:num>
  <w:num w:numId="37" w16cid:durableId="689912746">
    <w:abstractNumId w:val="25"/>
  </w:num>
  <w:num w:numId="38" w16cid:durableId="1837764733">
    <w:abstractNumId w:val="48"/>
  </w:num>
  <w:num w:numId="39" w16cid:durableId="1161432157">
    <w:abstractNumId w:val="19"/>
  </w:num>
  <w:num w:numId="40" w16cid:durableId="243875315">
    <w:abstractNumId w:val="44"/>
  </w:num>
  <w:num w:numId="41" w16cid:durableId="897325220">
    <w:abstractNumId w:val="12"/>
  </w:num>
  <w:num w:numId="42" w16cid:durableId="1573273229">
    <w:abstractNumId w:val="16"/>
  </w:num>
  <w:num w:numId="43" w16cid:durableId="1205752238">
    <w:abstractNumId w:val="6"/>
  </w:num>
  <w:num w:numId="44" w16cid:durableId="1623726792">
    <w:abstractNumId w:val="10"/>
  </w:num>
  <w:num w:numId="45" w16cid:durableId="1670332735">
    <w:abstractNumId w:val="46"/>
  </w:num>
  <w:num w:numId="46" w16cid:durableId="1608125231">
    <w:abstractNumId w:val="20"/>
  </w:num>
  <w:num w:numId="47" w16cid:durableId="1773745350">
    <w:abstractNumId w:val="0"/>
  </w:num>
  <w:num w:numId="48" w16cid:durableId="1328630917">
    <w:abstractNumId w:val="9"/>
  </w:num>
  <w:num w:numId="49" w16cid:durableId="1623923460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bordersDoNotSurroundHeader/>
  <w:bordersDoNotSurroundFooter/>
  <w:proofState w:spelling="clean" w:grammar="clean"/>
  <w:trackRevisions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2C1"/>
    <w:rsid w:val="00341C0B"/>
    <w:rsid w:val="00391E77"/>
    <w:rsid w:val="00585C2C"/>
    <w:rsid w:val="006750BD"/>
    <w:rsid w:val="007344B7"/>
    <w:rsid w:val="007A3B87"/>
    <w:rsid w:val="009102C1"/>
    <w:rsid w:val="00A923D3"/>
    <w:rsid w:val="00B95E7C"/>
    <w:rsid w:val="00CA5E21"/>
    <w:rsid w:val="00CC572A"/>
    <w:rsid w:val="00E12240"/>
    <w:rsid w:val="00EE03E0"/>
    <w:rsid w:val="00EE4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B07DF"/>
  <w15:docId w15:val="{31A318C6-08FF-4538-BB96-DB2D35FFE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Revision"/>
    <w:hidden/>
    <w:uiPriority w:val="99"/>
    <w:semiHidden/>
    <w:rsid w:val="00E12240"/>
  </w:style>
  <w:style w:type="character" w:styleId="a4">
    <w:name w:val="Hyperlink"/>
    <w:basedOn w:val="a0"/>
    <w:uiPriority w:val="99"/>
    <w:unhideWhenUsed/>
    <w:rsid w:val="00EE44A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44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package" Target="embeddings/Microsoft_Excel____.xlsx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yperlink" Target="http://V01-ES.pdf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microsoft.com/office/2011/relationships/people" Target="peop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479</Words>
  <Characters>2735</Characters>
  <Application>Microsoft Office Word</Application>
  <DocSecurity>0</DocSecurity>
  <Lines>22</Lines>
  <Paragraphs>6</Paragraphs>
  <ScaleCrop>false</ScaleCrop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Microsoft Office User</cp:lastModifiedBy>
  <cp:revision>8</cp:revision>
  <dcterms:created xsi:type="dcterms:W3CDTF">2023-10-18T03:21:00Z</dcterms:created>
  <dcterms:modified xsi:type="dcterms:W3CDTF">2023-10-25T07:26:00Z</dcterms:modified>
</cp:coreProperties>
</file>